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0E23D2" w14:textId="21146271" w:rsidR="00D722A3" w:rsidRDefault="00D722A3" w:rsidP="00DF654F">
      <w:pPr>
        <w:pStyle w:val="1"/>
      </w:pPr>
      <w:r w:rsidRPr="00621B71">
        <w:rPr>
          <w:rFonts w:hint="eastAsia"/>
        </w:rPr>
        <w:t>自我介绍</w:t>
      </w:r>
    </w:p>
    <w:p w14:paraId="759DCD22" w14:textId="07862940" w:rsidR="00362855" w:rsidRPr="00362855" w:rsidRDefault="00362855" w:rsidP="00362855">
      <w:pPr>
        <w:rPr>
          <w:b/>
          <w:bCs/>
          <w:color w:val="FF0000"/>
        </w:rPr>
      </w:pPr>
      <w:r w:rsidRPr="00362855">
        <w:rPr>
          <w:rFonts w:hint="eastAsia"/>
          <w:b/>
          <w:bCs/>
          <w:color w:val="FF0000"/>
        </w:rPr>
        <w:t>首先，自我介绍要有自信！把你的口头禅那个那个给去掉！！</w:t>
      </w:r>
      <w:r w:rsidR="0017553F">
        <w:rPr>
          <w:rFonts w:hint="eastAsia"/>
          <w:b/>
          <w:bCs/>
          <w:color w:val="FF0000"/>
        </w:rPr>
        <w:t>！！</w:t>
      </w:r>
    </w:p>
    <w:p w14:paraId="4AB67839" w14:textId="5E456409" w:rsidR="00D628C7" w:rsidRDefault="00D722A3">
      <w:r>
        <w:rPr>
          <w:rFonts w:hint="eastAsia"/>
        </w:rPr>
        <w:t>面试官您好，我叫唐娜，目前</w:t>
      </w:r>
      <w:r w:rsidR="00D20F88">
        <w:rPr>
          <w:rFonts w:hint="eastAsia"/>
        </w:rPr>
        <w:t>是</w:t>
      </w:r>
      <w:r w:rsidR="00F3710F">
        <w:rPr>
          <w:rFonts w:hint="eastAsia"/>
        </w:rPr>
        <w:t>研二</w:t>
      </w:r>
      <w:r w:rsidR="00D20F88">
        <w:rPr>
          <w:rFonts w:hint="eastAsia"/>
        </w:rPr>
        <w:t>的学生</w:t>
      </w:r>
      <w:r w:rsidR="00F3710F">
        <w:rPr>
          <w:rFonts w:hint="eastAsia"/>
        </w:rPr>
        <w:t>，就</w:t>
      </w:r>
      <w:r>
        <w:rPr>
          <w:rFonts w:hint="eastAsia"/>
        </w:rPr>
        <w:t>读于</w:t>
      </w:r>
      <w:r w:rsidR="003C0395">
        <w:rPr>
          <w:rFonts w:hint="eastAsia"/>
        </w:rPr>
        <w:t xml:space="preserve"> </w:t>
      </w:r>
      <w:r>
        <w:rPr>
          <w:rFonts w:hint="eastAsia"/>
        </w:rPr>
        <w:t>吉林大学</w:t>
      </w:r>
      <w:r w:rsidR="003C0395">
        <w:rPr>
          <w:rFonts w:hint="eastAsia"/>
        </w:rPr>
        <w:t xml:space="preserve"> </w:t>
      </w:r>
      <w:r>
        <w:rPr>
          <w:rFonts w:hint="eastAsia"/>
        </w:rPr>
        <w:t>汽车工程学院的</w:t>
      </w:r>
      <w:r w:rsidR="003C0395">
        <w:rPr>
          <w:rFonts w:hint="eastAsia"/>
        </w:rPr>
        <w:t xml:space="preserve"> </w:t>
      </w:r>
      <w:r>
        <w:rPr>
          <w:rFonts w:hint="eastAsia"/>
        </w:rPr>
        <w:t>车辆工程专业。我的研究方向是</w:t>
      </w:r>
      <w:r w:rsidR="003C0395">
        <w:rPr>
          <w:rFonts w:hint="eastAsia"/>
        </w:rPr>
        <w:t xml:space="preserve"> </w:t>
      </w:r>
      <w:r>
        <w:rPr>
          <w:rFonts w:hint="eastAsia"/>
        </w:rPr>
        <w:t>无人车的激光S</w:t>
      </w:r>
      <w:r>
        <w:t xml:space="preserve">LAM </w:t>
      </w:r>
      <w:r>
        <w:rPr>
          <w:rFonts w:hint="eastAsia"/>
        </w:rPr>
        <w:t>（</w:t>
      </w:r>
      <w:r w:rsidR="00F3710F">
        <w:rPr>
          <w:rFonts w:hint="eastAsia"/>
        </w:rPr>
        <w:t>就是</w:t>
      </w:r>
      <w:r>
        <w:rPr>
          <w:rFonts w:hint="eastAsia"/>
        </w:rPr>
        <w:t>激光雷达同时定位与建图）。从研一上学期我进入吉林大学的汽车仿真与控制</w:t>
      </w:r>
      <w:r w:rsidR="00D20F88">
        <w:rPr>
          <w:rFonts w:hint="eastAsia"/>
        </w:rPr>
        <w:t xml:space="preserve"> </w:t>
      </w:r>
      <w:r>
        <w:rPr>
          <w:rFonts w:hint="eastAsia"/>
        </w:rPr>
        <w:t>国家重点实验室参与项目，主要包括</w:t>
      </w:r>
      <w:r w:rsidR="00F3710F">
        <w:rPr>
          <w:rFonts w:hint="eastAsia"/>
        </w:rPr>
        <w:t>基于r</w:t>
      </w:r>
      <w:r w:rsidR="00F3710F">
        <w:t>iki</w:t>
      </w:r>
      <w:r w:rsidR="00F3710F">
        <w:rPr>
          <w:rFonts w:hint="eastAsia"/>
        </w:rPr>
        <w:t>robot的两轮驱动机器人的室内定位</w:t>
      </w:r>
      <w:r w:rsidR="00D20F88">
        <w:rPr>
          <w:rFonts w:hint="eastAsia"/>
        </w:rPr>
        <w:t>和</w:t>
      </w:r>
      <w:r w:rsidR="00F3710F">
        <w:rPr>
          <w:rFonts w:hint="eastAsia"/>
        </w:rPr>
        <w:t>建图</w:t>
      </w:r>
      <w:r w:rsidR="00D20F88">
        <w:rPr>
          <w:rFonts w:hint="eastAsia"/>
        </w:rPr>
        <w:t>、以及</w:t>
      </w:r>
      <w:r w:rsidRPr="00F3710F">
        <w:rPr>
          <w:rFonts w:hint="eastAsia"/>
        </w:rPr>
        <w:t>后轮轮毂电动车的控制项目</w:t>
      </w:r>
      <w:r>
        <w:rPr>
          <w:rFonts w:hint="eastAsia"/>
        </w:rPr>
        <w:t>。</w:t>
      </w:r>
      <w:r w:rsidR="00362855">
        <w:rPr>
          <w:rFonts w:hint="eastAsia"/>
        </w:rPr>
        <w:t>另外基于A</w:t>
      </w:r>
      <w:r w:rsidR="00362855">
        <w:t>VP</w:t>
      </w:r>
      <w:r w:rsidR="00362855">
        <w:rPr>
          <w:rFonts w:hint="eastAsia"/>
        </w:rPr>
        <w:t>场景的无人车定位建图的算法研究这个项目是目前还在做的项目，这个</w:t>
      </w:r>
      <w:r w:rsidR="0017553F">
        <w:rPr>
          <w:rFonts w:hint="eastAsia"/>
        </w:rPr>
        <w:t>同时也</w:t>
      </w:r>
      <w:r w:rsidR="00362855">
        <w:rPr>
          <w:rFonts w:hint="eastAsia"/>
        </w:rPr>
        <w:t>是我的毕业论文的方向。</w:t>
      </w:r>
    </w:p>
    <w:p w14:paraId="271B92B9" w14:textId="5A021303" w:rsidR="00C160AD" w:rsidRPr="00C160AD" w:rsidRDefault="00C160AD">
      <w:pPr>
        <w:rPr>
          <w:b/>
          <w:bCs/>
        </w:rPr>
      </w:pPr>
      <w:r w:rsidRPr="00C160AD">
        <w:rPr>
          <w:rFonts w:hint="eastAsia"/>
          <w:b/>
          <w:bCs/>
        </w:rPr>
        <w:t>问吴师兄的问题总结：</w:t>
      </w:r>
    </w:p>
    <w:p w14:paraId="7C562C3F" w14:textId="40A75158" w:rsidR="00C160AD" w:rsidRDefault="000405AD" w:rsidP="003D75BC">
      <w:pPr>
        <w:pStyle w:val="a9"/>
        <w:numPr>
          <w:ilvl w:val="0"/>
          <w:numId w:val="71"/>
        </w:numPr>
        <w:ind w:firstLineChars="0"/>
      </w:pPr>
      <w:r>
        <w:rPr>
          <w:rFonts w:hint="eastAsia"/>
        </w:rPr>
        <w:sym w:font="Wingdings 2" w:char="F052"/>
      </w:r>
      <w:r w:rsidR="00C160AD">
        <w:rPr>
          <w:rFonts w:hint="eastAsia"/>
        </w:rPr>
        <w:t>我想要下载库或者包，在官网上，怎么样才能让他下载的快一些呢，因为直接用浏览器下载实在是太慢了。</w:t>
      </w:r>
      <w:r>
        <w:rPr>
          <w:rFonts w:hint="eastAsia"/>
        </w:rPr>
        <w:t>解决方法：直接把链接发到迅雷 用迅雷下载</w:t>
      </w:r>
    </w:p>
    <w:p w14:paraId="1EEFFDA2" w14:textId="5FA60BCF" w:rsidR="000C52F3" w:rsidRDefault="000405AD" w:rsidP="003D75BC">
      <w:pPr>
        <w:pStyle w:val="a9"/>
        <w:numPr>
          <w:ilvl w:val="0"/>
          <w:numId w:val="71"/>
        </w:numPr>
        <w:ind w:firstLineChars="0"/>
      </w:pPr>
      <w:r>
        <w:sym w:font="Wingdings 2" w:char="F052"/>
      </w:r>
      <w:r w:rsidR="000C52F3">
        <w:t>U</w:t>
      </w:r>
      <w:r w:rsidR="000C52F3">
        <w:rPr>
          <w:rFonts w:hint="eastAsia"/>
        </w:rPr>
        <w:t>b</w:t>
      </w:r>
      <w:r w:rsidR="000C52F3">
        <w:t>untu</w:t>
      </w:r>
      <w:r w:rsidR="000C52F3">
        <w:rPr>
          <w:rFonts w:hint="eastAsia"/>
        </w:rPr>
        <w:t>16.04下载不下来文件。（上不了网络啊）</w:t>
      </w:r>
    </w:p>
    <w:p w14:paraId="5B5DD056" w14:textId="16E48713" w:rsidR="0009680C" w:rsidRDefault="0009680C" w:rsidP="003D75BC">
      <w:pPr>
        <w:pStyle w:val="a9"/>
        <w:numPr>
          <w:ilvl w:val="0"/>
          <w:numId w:val="71"/>
        </w:numPr>
        <w:ind w:firstLineChars="0"/>
      </w:pPr>
      <w:r>
        <w:rPr>
          <w:rFonts w:hint="eastAsia"/>
        </w:rPr>
        <w:t>怎么使用Gmapping里面的传感器融合</w:t>
      </w:r>
    </w:p>
    <w:p w14:paraId="581EA876" w14:textId="14BB97BB" w:rsidR="0009680C" w:rsidRDefault="0009680C" w:rsidP="003D75BC">
      <w:pPr>
        <w:pStyle w:val="a9"/>
        <w:numPr>
          <w:ilvl w:val="0"/>
          <w:numId w:val="71"/>
        </w:numPr>
        <w:ind w:firstLineChars="0"/>
      </w:pPr>
      <w:r>
        <w:rPr>
          <w:rFonts w:hint="eastAsia"/>
        </w:rPr>
        <w:t>需要改什么参数，L</w:t>
      </w:r>
      <w:r>
        <w:t xml:space="preserve">EGO-LOAM </w:t>
      </w:r>
      <w:r>
        <w:rPr>
          <w:rFonts w:hint="eastAsia"/>
        </w:rPr>
        <w:t>里面由什么需要改才能把octoree给俺进去</w:t>
      </w:r>
    </w:p>
    <w:p w14:paraId="7BB8A125" w14:textId="77777777" w:rsidR="0009680C" w:rsidRDefault="00BA784C" w:rsidP="00BA784C">
      <w:pPr>
        <w:pPrChange w:id="0" w:author="唐 娜" w:date="2020-05-14T10:25:00Z">
          <w:pPr>
            <w:pStyle w:val="a9"/>
            <w:numPr>
              <w:numId w:val="71"/>
            </w:numPr>
            <w:ind w:left="420" w:firstLineChars="0" w:hanging="420"/>
          </w:pPr>
        </w:pPrChange>
      </w:pPr>
      <w:ins w:id="1" w:author="唐 娜" w:date="2020-05-14T10:25:00Z">
        <w:r>
          <w:rPr>
            <w:rFonts w:hint="eastAsia"/>
          </w:rPr>
          <w:t>标定需要学习的内容：</w:t>
        </w:r>
      </w:ins>
    </w:p>
    <w:p w14:paraId="77532F01" w14:textId="0702F12D" w:rsidR="00BA784C" w:rsidRDefault="00BA784C" w:rsidP="00BA784C">
      <w:pPr>
        <w:rPr>
          <w:ins w:id="2" w:author="唐 娜" w:date="2020-05-14T10:25:00Z"/>
        </w:rPr>
      </w:pPr>
      <w:ins w:id="3" w:author="唐 娜" w:date="2020-05-14T10:25:00Z">
        <w:r>
          <w:t>Automatic laser calibration, mapping, and localization for autonomous vehicles， 2011</w:t>
        </w:r>
      </w:ins>
    </w:p>
    <w:p w14:paraId="33E2EAE8" w14:textId="120603DE" w:rsidR="0017553F" w:rsidRDefault="0017553F" w:rsidP="0017553F">
      <w:pPr>
        <w:pStyle w:val="1"/>
      </w:pPr>
      <w:r w:rsidRPr="0017553F">
        <w:rPr>
          <w:rFonts w:hint="eastAsia"/>
        </w:rPr>
        <w:t>面试会问到的问题！</w:t>
      </w:r>
    </w:p>
    <w:p w14:paraId="0BCF12E0" w14:textId="19BE0C17" w:rsidR="0017553F" w:rsidRDefault="0017553F" w:rsidP="0017553F">
      <w:pPr>
        <w:pStyle w:val="2"/>
      </w:pPr>
      <w:r>
        <w:rPr>
          <w:rFonts w:hint="eastAsia"/>
        </w:rPr>
        <w:t>恒润科技：</w:t>
      </w:r>
    </w:p>
    <w:p w14:paraId="692785CC" w14:textId="7121D1B9" w:rsidR="0017553F" w:rsidRPr="0017553F" w:rsidRDefault="0017553F" w:rsidP="003D75BC">
      <w:pPr>
        <w:pStyle w:val="a9"/>
        <w:numPr>
          <w:ilvl w:val="0"/>
          <w:numId w:val="68"/>
        </w:numPr>
        <w:ind w:firstLineChars="0"/>
      </w:pPr>
      <w:r>
        <w:rPr>
          <w:rFonts w:hint="eastAsia"/>
        </w:rPr>
        <w:t>工作的话倾向于哪方面的工作：</w:t>
      </w:r>
      <w:r w:rsidR="0013785C">
        <w:rPr>
          <w:rFonts w:hint="eastAsia"/>
        </w:rPr>
        <w:t>回答：</w:t>
      </w:r>
      <w:r>
        <w:rPr>
          <w:rFonts w:hint="eastAsia"/>
        </w:rPr>
        <w:t>S</w:t>
      </w:r>
      <w:r>
        <w:t>LAM</w:t>
      </w:r>
      <w:r>
        <w:rPr>
          <w:rFonts w:hint="eastAsia"/>
        </w:rPr>
        <w:t>相关的定位和建图都可以。</w:t>
      </w:r>
      <w:r w:rsidRPr="0013785C">
        <w:rPr>
          <w:rFonts w:hint="eastAsia"/>
          <w:b/>
          <w:bCs/>
          <w:color w:val="FF0000"/>
        </w:rPr>
        <w:t>这里可能会问道：定位建图和感知方面的区别在哪里？（这个地方主要说出来自己想做哪方面的工作就行废话不要说，什么挺感兴趣的，乱七八糟的话，他问你为什么选这个方向的时候你再扯，否则会丢分，拉低印象分！！！）、</w:t>
      </w:r>
    </w:p>
    <w:p w14:paraId="00CF2A26" w14:textId="77777777" w:rsidR="00AD2AC9" w:rsidRDefault="0017553F" w:rsidP="003D75BC">
      <w:pPr>
        <w:pStyle w:val="a9"/>
        <w:numPr>
          <w:ilvl w:val="0"/>
          <w:numId w:val="68"/>
        </w:numPr>
        <w:ind w:firstLineChars="0"/>
        <w:rPr>
          <w:b/>
          <w:bCs/>
        </w:rPr>
      </w:pPr>
      <w:r w:rsidRPr="0013785C">
        <w:rPr>
          <w:rFonts w:hint="eastAsia"/>
          <w:b/>
          <w:bCs/>
          <w:color w:val="FF0000"/>
        </w:rPr>
        <w:t>目前我做的方向主要是和室内有关的项目，有没有尝试过室外场景的S</w:t>
      </w:r>
      <w:r w:rsidRPr="0013785C">
        <w:rPr>
          <w:b/>
          <w:bCs/>
          <w:color w:val="FF0000"/>
        </w:rPr>
        <w:t>LAM</w:t>
      </w:r>
      <w:r w:rsidRPr="0013785C">
        <w:rPr>
          <w:rFonts w:hint="eastAsia"/>
          <w:b/>
          <w:bCs/>
          <w:color w:val="FF0000"/>
        </w:rPr>
        <w:t>吗？--》</w:t>
      </w:r>
      <w:r w:rsidRPr="0013785C">
        <w:rPr>
          <w:rFonts w:hint="eastAsia"/>
          <w:b/>
          <w:bCs/>
        </w:rPr>
        <w:t>这个地地方你要注意，最好的回答应该是：尝试过。并且把你尝试的内容，也就是你的基于L</w:t>
      </w:r>
      <w:r w:rsidRPr="0013785C">
        <w:rPr>
          <w:b/>
          <w:bCs/>
        </w:rPr>
        <w:t xml:space="preserve">OAM </w:t>
      </w:r>
      <w:r w:rsidRPr="0013785C">
        <w:rPr>
          <w:rFonts w:hint="eastAsia"/>
          <w:b/>
          <w:bCs/>
        </w:rPr>
        <w:t>跑的包给拿过来，这方面非常的有用。这个尝试室外场景的时候，遇到过哪些问题以及相应的解决方法一定要说明白，这块主要是看你有没有真正的做过目前的项目。</w:t>
      </w:r>
    </w:p>
    <w:p w14:paraId="4778AAFC" w14:textId="2BC3122D" w:rsidR="0017553F" w:rsidRDefault="0003748F" w:rsidP="003D75BC">
      <w:pPr>
        <w:pStyle w:val="a9"/>
        <w:numPr>
          <w:ilvl w:val="0"/>
          <w:numId w:val="68"/>
        </w:numPr>
        <w:ind w:firstLineChars="0"/>
        <w:rPr>
          <w:b/>
          <w:bCs/>
        </w:rPr>
      </w:pPr>
      <w:r w:rsidRPr="00AD2AC9">
        <w:rPr>
          <w:rFonts w:hint="eastAsia"/>
          <w:b/>
          <w:bCs/>
        </w:rPr>
        <w:t>用到的是哪个</w:t>
      </w:r>
      <w:r w:rsidRPr="00AD2AC9">
        <w:rPr>
          <w:b/>
          <w:bCs/>
        </w:rPr>
        <w:t xml:space="preserve">LOAM </w:t>
      </w:r>
      <w:r w:rsidRPr="00AD2AC9">
        <w:rPr>
          <w:rFonts w:hint="eastAsia"/>
          <w:b/>
          <w:bCs/>
        </w:rPr>
        <w:t>？loam是一篇论文，用的是哪个包？</w:t>
      </w:r>
      <w:r w:rsidR="00AD2AC9" w:rsidRPr="00AD2AC9">
        <w:rPr>
          <w:rFonts w:hint="eastAsia"/>
          <w:b/>
          <w:bCs/>
        </w:rPr>
        <w:t>G</w:t>
      </w:r>
      <w:r w:rsidR="00AD2AC9" w:rsidRPr="00AD2AC9">
        <w:rPr>
          <w:b/>
          <w:bCs/>
        </w:rPr>
        <w:t>I</w:t>
      </w:r>
      <w:r w:rsidR="00AD2AC9" w:rsidRPr="00AD2AC9">
        <w:rPr>
          <w:rFonts w:hint="eastAsia"/>
          <w:b/>
          <w:bCs/>
        </w:rPr>
        <w:t>thub上下载的velodyne</w:t>
      </w:r>
      <w:r w:rsidR="00AD2AC9" w:rsidRPr="00AD2AC9">
        <w:rPr>
          <w:b/>
          <w:bCs/>
        </w:rPr>
        <w:t xml:space="preserve">_Loam   </w:t>
      </w:r>
      <w:r w:rsidR="00AD2AC9" w:rsidRPr="00AD2AC9">
        <w:rPr>
          <w:rFonts w:hint="eastAsia"/>
          <w:b/>
          <w:bCs/>
        </w:rPr>
        <w:t>这个包里 每个文件是用来干什么的？</w:t>
      </w:r>
      <w:r w:rsidR="00AD2AC9">
        <w:rPr>
          <w:rFonts w:hint="eastAsia"/>
          <w:b/>
          <w:bCs/>
        </w:rPr>
        <w:t>(wailedai</w:t>
      </w:r>
      <w:r w:rsidR="00AD2AC9">
        <w:rPr>
          <w:b/>
          <w:bCs/>
        </w:rPr>
        <w:t>)</w:t>
      </w:r>
    </w:p>
    <w:p w14:paraId="759D1B97" w14:textId="753EC956" w:rsidR="00AD2AC9" w:rsidRDefault="00AD2AC9" w:rsidP="003D75BC">
      <w:pPr>
        <w:pStyle w:val="a9"/>
        <w:numPr>
          <w:ilvl w:val="0"/>
          <w:numId w:val="68"/>
        </w:numPr>
        <w:ind w:firstLineChars="0"/>
        <w:rPr>
          <w:b/>
          <w:bCs/>
        </w:rPr>
      </w:pPr>
      <w:r>
        <w:rPr>
          <w:rFonts w:hint="eastAsia"/>
          <w:b/>
          <w:bCs/>
        </w:rPr>
        <w:t>听说过</w:t>
      </w:r>
      <w:r>
        <w:rPr>
          <w:b/>
          <w:bCs/>
        </w:rPr>
        <w:t>Advance -LOAM</w:t>
      </w:r>
      <w:r>
        <w:rPr>
          <w:rFonts w:hint="eastAsia"/>
          <w:b/>
          <w:bCs/>
        </w:rPr>
        <w:t>和</w:t>
      </w:r>
      <w:r>
        <w:rPr>
          <w:b/>
          <w:bCs/>
        </w:rPr>
        <w:t>L</w:t>
      </w:r>
      <w:r>
        <w:rPr>
          <w:rFonts w:hint="eastAsia"/>
          <w:b/>
          <w:bCs/>
        </w:rPr>
        <w:t>ego</w:t>
      </w:r>
      <w:r>
        <w:rPr>
          <w:b/>
          <w:bCs/>
        </w:rPr>
        <w:t>-LOAM</w:t>
      </w:r>
      <w:r>
        <w:rPr>
          <w:rFonts w:hint="eastAsia"/>
          <w:b/>
          <w:bCs/>
        </w:rPr>
        <w:t>吗？</w:t>
      </w:r>
    </w:p>
    <w:p w14:paraId="199A395E" w14:textId="77777777" w:rsidR="00AD2AC9" w:rsidRDefault="00AD2AC9" w:rsidP="003D75BC">
      <w:pPr>
        <w:pStyle w:val="a9"/>
        <w:numPr>
          <w:ilvl w:val="0"/>
          <w:numId w:val="68"/>
        </w:numPr>
        <w:ind w:firstLineChars="0"/>
        <w:rPr>
          <w:b/>
          <w:bCs/>
        </w:rPr>
      </w:pPr>
      <w:r>
        <w:rPr>
          <w:rFonts w:hint="eastAsia"/>
          <w:b/>
          <w:bCs/>
        </w:rPr>
        <w:t>对L</w:t>
      </w:r>
      <w:r>
        <w:rPr>
          <w:b/>
          <w:bCs/>
        </w:rPr>
        <w:t xml:space="preserve">OAM </w:t>
      </w:r>
      <w:r>
        <w:rPr>
          <w:rFonts w:hint="eastAsia"/>
          <w:b/>
          <w:bCs/>
        </w:rPr>
        <w:t xml:space="preserve">的了解和学习上的收获部分（一个简要的说明包括流程，用到的算法 </w:t>
      </w:r>
      <w:r>
        <w:rPr>
          <w:b/>
          <w:bCs/>
        </w:rPr>
        <w:t xml:space="preserve"> </w:t>
      </w:r>
      <w:r>
        <w:rPr>
          <w:rFonts w:hint="eastAsia"/>
          <w:b/>
          <w:bCs/>
        </w:rPr>
        <w:t>包主要分为那几块和论文主要的思想是什么都要能够说出，最好是有一个完整清晰的流程：你L</w:t>
      </w:r>
      <w:r>
        <w:rPr>
          <w:b/>
          <w:bCs/>
        </w:rPr>
        <w:t xml:space="preserve">OAM </w:t>
      </w:r>
      <w:r>
        <w:rPr>
          <w:rFonts w:hint="eastAsia"/>
          <w:b/>
          <w:bCs/>
        </w:rPr>
        <w:t>从论文方面看主要用到了****方法，这种发发主要是）》》》》》》</w:t>
      </w:r>
    </w:p>
    <w:p w14:paraId="04BEEB85" w14:textId="39F814DD" w:rsidR="00AD2AC9" w:rsidRDefault="00AD2AC9" w:rsidP="003D75BC">
      <w:pPr>
        <w:pStyle w:val="a9"/>
        <w:numPr>
          <w:ilvl w:val="0"/>
          <w:numId w:val="68"/>
        </w:numPr>
        <w:ind w:firstLineChars="0"/>
        <w:rPr>
          <w:b/>
          <w:bCs/>
        </w:rPr>
      </w:pPr>
      <w:r>
        <w:rPr>
          <w:rFonts w:hint="eastAsia"/>
          <w:b/>
          <w:bCs/>
        </w:rPr>
        <w:t xml:space="preserve">从实际跑的包的过程来看主要分为那几个文件，每个文件是用来干什么的 </w:t>
      </w:r>
      <w:r>
        <w:rPr>
          <w:b/>
          <w:bCs/>
        </w:rPr>
        <w:t xml:space="preserve">  </w:t>
      </w:r>
      <w:r>
        <w:rPr>
          <w:rFonts w:hint="eastAsia"/>
          <w:b/>
          <w:bCs/>
        </w:rPr>
        <w:t>启动的过程是什么？需要修改哪些参数？每个参数对应的内容是什么？跑的源码是什么？效果</w:t>
      </w:r>
      <w:r>
        <w:rPr>
          <w:rFonts w:hint="eastAsia"/>
          <w:b/>
          <w:bCs/>
        </w:rPr>
        <w:lastRenderedPageBreak/>
        <w:t>不好的原因是什么？）</w:t>
      </w:r>
      <w:ins w:id="4" w:author="唐 娜" w:date="2020-05-14T10:17:00Z">
        <w:r w:rsidR="00FE15AA">
          <w:rPr>
            <w:rFonts w:hint="eastAsia"/>
            <w:b/>
            <w:bCs/>
          </w:rPr>
          <w:t>原</w:t>
        </w:r>
      </w:ins>
    </w:p>
    <w:p w14:paraId="1C152B44" w14:textId="092D2628" w:rsidR="00AD2AC9" w:rsidRDefault="00AD2AC9" w:rsidP="003D75BC">
      <w:pPr>
        <w:pStyle w:val="a9"/>
        <w:numPr>
          <w:ilvl w:val="0"/>
          <w:numId w:val="68"/>
        </w:numPr>
        <w:ind w:firstLineChars="0"/>
        <w:rPr>
          <w:b/>
          <w:bCs/>
        </w:rPr>
      </w:pPr>
      <w:r>
        <w:rPr>
          <w:rFonts w:hint="eastAsia"/>
          <w:b/>
          <w:bCs/>
        </w:rPr>
        <w:t>L</w:t>
      </w:r>
      <w:r>
        <w:rPr>
          <w:b/>
          <w:bCs/>
        </w:rPr>
        <w:t>EGO</w:t>
      </w:r>
      <w:r>
        <w:rPr>
          <w:rFonts w:hint="eastAsia"/>
          <w:b/>
          <w:bCs/>
        </w:rPr>
        <w:t>-</w:t>
      </w:r>
      <w:r>
        <w:rPr>
          <w:b/>
          <w:bCs/>
        </w:rPr>
        <w:t xml:space="preserve">LOAM </w:t>
      </w:r>
      <w:r>
        <w:rPr>
          <w:rFonts w:hint="eastAsia"/>
          <w:b/>
          <w:bCs/>
        </w:rPr>
        <w:t xml:space="preserve">坐标系垂直的的问题 </w:t>
      </w:r>
      <w:r>
        <w:rPr>
          <w:b/>
          <w:bCs/>
        </w:rPr>
        <w:t xml:space="preserve">  </w:t>
      </w:r>
      <w:r>
        <w:rPr>
          <w:rFonts w:hint="eastAsia"/>
          <w:b/>
          <w:bCs/>
        </w:rPr>
        <w:t>怎样去解决的？？？</w:t>
      </w:r>
      <w:r w:rsidR="007E3F71">
        <w:rPr>
          <w:rFonts w:hint="eastAsia"/>
          <w:b/>
          <w:bCs/>
        </w:rPr>
        <w:t>和Octomap</w:t>
      </w:r>
      <w:r w:rsidR="007E3F71">
        <w:rPr>
          <w:b/>
          <w:bCs/>
        </w:rPr>
        <w:t xml:space="preserve"> c++</w:t>
      </w:r>
      <w:r w:rsidR="007E3F71">
        <w:rPr>
          <w:rFonts w:hint="eastAsia"/>
          <w:b/>
          <w:bCs/>
        </w:rPr>
        <w:t>基础可能不调好，核心改的是什么参数》》》</w:t>
      </w:r>
    </w:p>
    <w:p w14:paraId="241D78D1" w14:textId="071CE4EA" w:rsidR="007E3F71" w:rsidRDefault="007E3F71" w:rsidP="003D75BC">
      <w:pPr>
        <w:pStyle w:val="a9"/>
        <w:numPr>
          <w:ilvl w:val="0"/>
          <w:numId w:val="68"/>
        </w:numPr>
        <w:ind w:firstLineChars="0"/>
        <w:rPr>
          <w:b/>
          <w:bCs/>
        </w:rPr>
      </w:pPr>
      <w:r>
        <w:rPr>
          <w:rFonts w:hint="eastAsia"/>
          <w:b/>
          <w:bCs/>
        </w:rPr>
        <w:t>用的是Velody</w:t>
      </w:r>
      <w:r>
        <w:rPr>
          <w:b/>
          <w:bCs/>
        </w:rPr>
        <w:t>ne VLP</w:t>
      </w:r>
      <w:r>
        <w:rPr>
          <w:rFonts w:hint="eastAsia"/>
          <w:b/>
          <w:bCs/>
        </w:rPr>
        <w:t>16线雷达 是水平放置的还是呈一定角度放置</w:t>
      </w:r>
      <w:del w:id="5" w:author="唐 娜" w:date="2020-05-14T10:20:00Z">
        <w:r>
          <w:rPr>
            <w:rFonts w:hint="eastAsia"/>
            <w:b/>
            <w:bCs/>
          </w:rPr>
          <w:delText>的</w:delText>
        </w:r>
      </w:del>
      <w:ins w:id="6" w:author="唐 娜" w:date="2020-05-14T10:20:00Z">
        <w:r w:rsidR="00000E25">
          <w:rPr>
            <w:rFonts w:hint="eastAsia"/>
            <w:b/>
            <w:bCs/>
          </w:rPr>
          <w:t>?</w:t>
        </w:r>
        <w:r w:rsidR="00000E25">
          <w:rPr>
            <w:b/>
            <w:bCs/>
          </w:rPr>
          <w:t>--&gt;</w:t>
        </w:r>
        <w:r w:rsidR="00000E25">
          <w:rPr>
            <w:rFonts w:hint="eastAsia"/>
            <w:b/>
            <w:bCs/>
          </w:rPr>
          <w:t>水平放置</w:t>
        </w:r>
      </w:ins>
    </w:p>
    <w:p w14:paraId="6B4139C6" w14:textId="39A91B35" w:rsidR="00AD2AC9" w:rsidRDefault="007E3F71" w:rsidP="003D75BC">
      <w:pPr>
        <w:pStyle w:val="a9"/>
        <w:numPr>
          <w:ilvl w:val="0"/>
          <w:numId w:val="68"/>
        </w:numPr>
        <w:ind w:firstLineChars="0"/>
        <w:rPr>
          <w:b/>
          <w:bCs/>
        </w:rPr>
      </w:pPr>
      <w:r>
        <w:rPr>
          <w:rFonts w:hint="eastAsia"/>
          <w:b/>
          <w:bCs/>
        </w:rPr>
        <w:t>室内建图主要用的是Gmapping吗？</w:t>
      </w:r>
      <w:ins w:id="7" w:author="唐 娜" w:date="2020-05-14T10:20:00Z">
        <w:r w:rsidR="00000E25">
          <w:rPr>
            <w:rFonts w:hint="eastAsia"/>
            <w:b/>
            <w:bCs/>
          </w:rPr>
          <w:t>c</w:t>
        </w:r>
        <w:r w:rsidR="00000E25">
          <w:rPr>
            <w:b/>
            <w:bCs/>
          </w:rPr>
          <w:t>artographer</w:t>
        </w:r>
        <w:r w:rsidR="00000E25">
          <w:rPr>
            <w:rFonts w:hint="eastAsia"/>
            <w:b/>
            <w:bCs/>
          </w:rPr>
          <w:t>也用过</w:t>
        </w:r>
      </w:ins>
    </w:p>
    <w:p w14:paraId="2AD10142" w14:textId="35BF1255" w:rsidR="007E3F71" w:rsidRDefault="007834BD" w:rsidP="003D75BC">
      <w:pPr>
        <w:pStyle w:val="a9"/>
        <w:numPr>
          <w:ilvl w:val="0"/>
          <w:numId w:val="68"/>
        </w:numPr>
        <w:ind w:firstLineChars="0"/>
        <w:rPr>
          <w:b/>
          <w:bCs/>
        </w:rPr>
      </w:pPr>
      <w:r>
        <w:rPr>
          <w:rFonts w:hint="eastAsia"/>
          <w:b/>
          <w:bCs/>
        </w:rPr>
        <w:t>能够支撑你工作的点（未来能够胜任你在</w:t>
      </w:r>
      <w:r>
        <w:rPr>
          <w:b/>
          <w:bCs/>
        </w:rPr>
        <w:t>SLAM</w:t>
      </w:r>
      <w:r>
        <w:rPr>
          <w:rFonts w:hint="eastAsia"/>
          <w:b/>
          <w:bCs/>
        </w:rPr>
        <w:t>上的点是什么？）</w:t>
      </w:r>
    </w:p>
    <w:p w14:paraId="7E2F2177" w14:textId="13025865" w:rsidR="007834BD" w:rsidRDefault="007834BD" w:rsidP="003D75BC">
      <w:pPr>
        <w:pStyle w:val="a9"/>
        <w:numPr>
          <w:ilvl w:val="0"/>
          <w:numId w:val="68"/>
        </w:numPr>
        <w:ind w:firstLineChars="0"/>
        <w:rPr>
          <w:b/>
          <w:bCs/>
        </w:rPr>
      </w:pPr>
      <w:r>
        <w:rPr>
          <w:b/>
          <w:bCs/>
        </w:rPr>
        <w:t xml:space="preserve">SLAM </w:t>
      </w:r>
      <w:r>
        <w:rPr>
          <w:rFonts w:hint="eastAsia"/>
          <w:b/>
          <w:bCs/>
        </w:rPr>
        <w:t>方面上的松耦合和紧耦合的说法？</w:t>
      </w:r>
    </w:p>
    <w:p w14:paraId="5C05CF4A" w14:textId="3BBD2979" w:rsidR="007834BD" w:rsidRDefault="007834BD" w:rsidP="003D75BC">
      <w:pPr>
        <w:pStyle w:val="a9"/>
        <w:numPr>
          <w:ilvl w:val="0"/>
          <w:numId w:val="68"/>
        </w:numPr>
        <w:ind w:firstLineChars="0"/>
        <w:rPr>
          <w:b/>
          <w:bCs/>
        </w:rPr>
      </w:pPr>
      <w:r>
        <w:rPr>
          <w:rFonts w:hint="eastAsia"/>
          <w:b/>
          <w:bCs/>
        </w:rPr>
        <w:t>S</w:t>
      </w:r>
      <w:r>
        <w:rPr>
          <w:b/>
          <w:bCs/>
        </w:rPr>
        <w:t xml:space="preserve">LAM </w:t>
      </w:r>
      <w:r>
        <w:rPr>
          <w:rFonts w:hint="eastAsia"/>
          <w:b/>
          <w:bCs/>
        </w:rPr>
        <w:t>主要分为前端和后端，你主要想做或者做的是前端还是后端的部分？--》回答的方法主要向往前端去做还是后端？为什么就说一下前端和后端的优缺点和主要处理的内容。然后说一下自己为什么想做前端或者为什么想做后端？</w:t>
      </w:r>
    </w:p>
    <w:p w14:paraId="42EF0698" w14:textId="1F3406EE" w:rsidR="007834BD" w:rsidRDefault="007834BD" w:rsidP="003D75BC">
      <w:pPr>
        <w:pStyle w:val="a9"/>
        <w:numPr>
          <w:ilvl w:val="0"/>
          <w:numId w:val="68"/>
        </w:numPr>
        <w:ind w:firstLineChars="0"/>
        <w:rPr>
          <w:b/>
          <w:bCs/>
        </w:rPr>
      </w:pPr>
      <w:r>
        <w:rPr>
          <w:rFonts w:hint="eastAsia"/>
          <w:b/>
          <w:bCs/>
        </w:rPr>
        <w:t>后端的话为什么一开始选择粒子滤波的方式吗？粒子滤波属于S</w:t>
      </w:r>
      <w:r>
        <w:rPr>
          <w:b/>
          <w:bCs/>
        </w:rPr>
        <w:t xml:space="preserve">LAM </w:t>
      </w:r>
      <w:r>
        <w:rPr>
          <w:rFonts w:hint="eastAsia"/>
          <w:b/>
          <w:bCs/>
        </w:rPr>
        <w:t>方式中的松耦合的方式很少使用滤波器的方式去处理了，现在课题的方向</w:t>
      </w:r>
    </w:p>
    <w:p w14:paraId="29FA977A" w14:textId="4FEF2F2E" w:rsidR="007834BD" w:rsidRDefault="007834BD" w:rsidP="003D75BC">
      <w:pPr>
        <w:pStyle w:val="a9"/>
        <w:numPr>
          <w:ilvl w:val="0"/>
          <w:numId w:val="68"/>
        </w:numPr>
        <w:ind w:firstLineChars="0"/>
        <w:rPr>
          <w:b/>
          <w:bCs/>
        </w:rPr>
      </w:pPr>
      <w:r>
        <w:rPr>
          <w:rFonts w:hint="eastAsia"/>
          <w:b/>
          <w:bCs/>
        </w:rPr>
        <w:t>S</w:t>
      </w:r>
      <w:r>
        <w:rPr>
          <w:b/>
          <w:bCs/>
        </w:rPr>
        <w:t xml:space="preserve">LAM </w:t>
      </w:r>
      <w:r>
        <w:rPr>
          <w:rFonts w:hint="eastAsia"/>
          <w:b/>
          <w:bCs/>
        </w:rPr>
        <w:t>目前的前沿方法或者想要达到更好的方法的话为什么还要用粒子滤波的方法</w:t>
      </w:r>
      <w:r w:rsidR="00882C21">
        <w:rPr>
          <w:rFonts w:hint="eastAsia"/>
          <w:b/>
          <w:bCs/>
        </w:rPr>
        <w:t>？</w:t>
      </w:r>
    </w:p>
    <w:p w14:paraId="25F1CE08" w14:textId="4B2C6329" w:rsidR="00882C21" w:rsidRDefault="00882C21" w:rsidP="003D75BC">
      <w:pPr>
        <w:pStyle w:val="a9"/>
        <w:numPr>
          <w:ilvl w:val="0"/>
          <w:numId w:val="68"/>
        </w:numPr>
        <w:ind w:firstLineChars="0"/>
        <w:rPr>
          <w:b/>
          <w:bCs/>
        </w:rPr>
      </w:pPr>
      <w:r>
        <w:rPr>
          <w:rFonts w:hint="eastAsia"/>
          <w:b/>
          <w:bCs/>
        </w:rPr>
        <w:t>小车上简历上写着使用G</w:t>
      </w:r>
      <w:r>
        <w:rPr>
          <w:b/>
          <w:bCs/>
        </w:rPr>
        <w:t>PS</w:t>
      </w:r>
      <w:r>
        <w:rPr>
          <w:rFonts w:hint="eastAsia"/>
          <w:b/>
          <w:bCs/>
        </w:rPr>
        <w:t>和I</w:t>
      </w:r>
      <w:r>
        <w:rPr>
          <w:b/>
          <w:bCs/>
        </w:rPr>
        <w:t xml:space="preserve">MU </w:t>
      </w:r>
      <w:r>
        <w:rPr>
          <w:rFonts w:hint="eastAsia"/>
          <w:b/>
          <w:bCs/>
        </w:rPr>
        <w:t>的东西去使用相关的东西，怎么用的？主要是大车和小车都是怎么用的？在rikirobot上是怎么用的？I</w:t>
      </w:r>
      <w:r>
        <w:rPr>
          <w:b/>
          <w:bCs/>
        </w:rPr>
        <w:t xml:space="preserve">MU </w:t>
      </w:r>
      <w:r>
        <w:rPr>
          <w:rFonts w:hint="eastAsia"/>
          <w:b/>
          <w:bCs/>
        </w:rPr>
        <w:t>的芯片主要是接收什么信息，里程计主要是接收什么信息？I</w:t>
      </w:r>
      <w:r>
        <w:rPr>
          <w:b/>
          <w:bCs/>
        </w:rPr>
        <w:t>MU</w:t>
      </w:r>
      <w:r>
        <w:rPr>
          <w:rFonts w:hint="eastAsia"/>
          <w:b/>
          <w:bCs/>
        </w:rPr>
        <w:t>的芯片用的什么量级的？型号？</w:t>
      </w:r>
      <w:r w:rsidR="005B77F7">
        <w:rPr>
          <w:rFonts w:hint="eastAsia"/>
          <w:b/>
          <w:bCs/>
        </w:rPr>
        <w:t>积分过程是自己做的还是直接有R</w:t>
      </w:r>
      <w:r w:rsidR="005B77F7">
        <w:rPr>
          <w:b/>
          <w:bCs/>
        </w:rPr>
        <w:t>OS</w:t>
      </w:r>
      <w:r w:rsidR="005B77F7">
        <w:rPr>
          <w:rFonts w:hint="eastAsia"/>
          <w:b/>
          <w:bCs/>
        </w:rPr>
        <w:t>的库直接用的？I</w:t>
      </w:r>
      <w:r w:rsidR="005B77F7">
        <w:rPr>
          <w:b/>
          <w:bCs/>
        </w:rPr>
        <w:t>MU</w:t>
      </w:r>
      <w:r w:rsidR="005B77F7">
        <w:rPr>
          <w:rFonts w:hint="eastAsia"/>
          <w:b/>
          <w:bCs/>
        </w:rPr>
        <w:t>的结果和激光里程计之间做的是松耦合？用粒子滤波做的处理？里程计不是耦合完以后的里程计不准。</w:t>
      </w:r>
    </w:p>
    <w:p w14:paraId="0CA18FCC" w14:textId="77777777" w:rsidR="005B77F7" w:rsidRDefault="005B77F7" w:rsidP="003D75BC">
      <w:pPr>
        <w:pStyle w:val="a9"/>
        <w:numPr>
          <w:ilvl w:val="0"/>
          <w:numId w:val="68"/>
        </w:numPr>
        <w:ind w:firstLineChars="0"/>
        <w:rPr>
          <w:b/>
          <w:bCs/>
        </w:rPr>
      </w:pPr>
      <w:r>
        <w:rPr>
          <w:rFonts w:hint="eastAsia"/>
          <w:b/>
          <w:bCs/>
        </w:rPr>
        <w:t>消除L</w:t>
      </w:r>
      <w:r>
        <w:rPr>
          <w:b/>
          <w:bCs/>
        </w:rPr>
        <w:t xml:space="preserve">OAM </w:t>
      </w:r>
      <w:r>
        <w:rPr>
          <w:rFonts w:hint="eastAsia"/>
          <w:b/>
          <w:bCs/>
        </w:rPr>
        <w:t>建图过程中的充盈和累积误差的问题，用图优化的方法。</w:t>
      </w:r>
    </w:p>
    <w:p w14:paraId="0BE094E1" w14:textId="6E106455" w:rsidR="00882C21" w:rsidRDefault="005B77F7" w:rsidP="003D75BC">
      <w:pPr>
        <w:pStyle w:val="a9"/>
        <w:numPr>
          <w:ilvl w:val="0"/>
          <w:numId w:val="68"/>
        </w:numPr>
        <w:ind w:firstLineChars="0"/>
        <w:rPr>
          <w:b/>
          <w:bCs/>
        </w:rPr>
      </w:pPr>
      <w:r>
        <w:rPr>
          <w:rFonts w:hint="eastAsia"/>
          <w:b/>
          <w:bCs/>
        </w:rPr>
        <w:t xml:space="preserve">图优化的了解多少。--》非线性最小二乘问题。图和边分别是什么？说明白了！！使用过图优化相关的东西吗？cartographer里面有图优化的东西 </w:t>
      </w:r>
      <w:r>
        <w:rPr>
          <w:b/>
          <w:bCs/>
        </w:rPr>
        <w:t xml:space="preserve">   </w:t>
      </w:r>
      <w:r>
        <w:rPr>
          <w:rFonts w:hint="eastAsia"/>
          <w:b/>
          <w:bCs/>
        </w:rPr>
        <w:t>图优化相关的库有哪些？</w:t>
      </w:r>
    </w:p>
    <w:p w14:paraId="43B1EE64" w14:textId="686FA91D" w:rsidR="00882C21" w:rsidRDefault="005B77F7" w:rsidP="003D75BC">
      <w:pPr>
        <w:pStyle w:val="a9"/>
        <w:numPr>
          <w:ilvl w:val="0"/>
          <w:numId w:val="68"/>
        </w:numPr>
        <w:ind w:firstLineChars="0"/>
        <w:rPr>
          <w:b/>
          <w:bCs/>
        </w:rPr>
      </w:pPr>
      <w:r>
        <w:rPr>
          <w:b/>
          <w:bCs/>
        </w:rPr>
        <w:t>C</w:t>
      </w:r>
      <w:r>
        <w:rPr>
          <w:rFonts w:hint="eastAsia"/>
          <w:b/>
          <w:bCs/>
        </w:rPr>
        <w:t xml:space="preserve">artographer图优化用到的库有哪些？cere库 </w:t>
      </w:r>
      <w:r>
        <w:rPr>
          <w:b/>
          <w:bCs/>
        </w:rPr>
        <w:t xml:space="preserve"> G2</w:t>
      </w:r>
      <w:r>
        <w:rPr>
          <w:rFonts w:hint="eastAsia"/>
          <w:b/>
          <w:bCs/>
        </w:rPr>
        <w:t xml:space="preserve">O的库 </w:t>
      </w:r>
      <w:r>
        <w:rPr>
          <w:b/>
          <w:bCs/>
        </w:rPr>
        <w:t xml:space="preserve">  G</w:t>
      </w:r>
      <w:r>
        <w:rPr>
          <w:rFonts w:hint="eastAsia"/>
          <w:b/>
          <w:bCs/>
        </w:rPr>
        <w:t>mapping和cartographer的优缺点，坏掉是指哪些方面坏掉了。Gmapping不能回环和走走廊的时候定位不准确的原因是什么？怎么样进行解决？？</w:t>
      </w:r>
    </w:p>
    <w:p w14:paraId="0F40F7AD" w14:textId="7D453AB2" w:rsidR="00574A23" w:rsidRDefault="005B77F7" w:rsidP="003D75BC">
      <w:pPr>
        <w:pStyle w:val="a9"/>
        <w:numPr>
          <w:ilvl w:val="0"/>
          <w:numId w:val="68"/>
        </w:numPr>
        <w:ind w:firstLineChars="0"/>
        <w:rPr>
          <w:b/>
          <w:bCs/>
        </w:rPr>
      </w:pPr>
      <w:r>
        <w:rPr>
          <w:b/>
          <w:bCs/>
        </w:rPr>
        <w:t>C</w:t>
      </w:r>
      <w:r>
        <w:rPr>
          <w:rFonts w:hint="eastAsia"/>
          <w:b/>
          <w:bCs/>
        </w:rPr>
        <w:t>artographer在跑的过程中</w:t>
      </w:r>
      <w:r w:rsidR="00574A23">
        <w:rPr>
          <w:rFonts w:hint="eastAsia"/>
          <w:b/>
          <w:bCs/>
        </w:rPr>
        <w:t>是因为加了什么东西去解决这个问题的。</w:t>
      </w:r>
    </w:p>
    <w:p w14:paraId="63E9CBC1" w14:textId="419A5F30" w:rsidR="00FE15AA" w:rsidRDefault="00FE15AA" w:rsidP="003D75BC">
      <w:pPr>
        <w:pStyle w:val="a9"/>
        <w:numPr>
          <w:ilvl w:val="0"/>
          <w:numId w:val="68"/>
        </w:numPr>
        <w:ind w:firstLineChars="0"/>
        <w:rPr>
          <w:ins w:id="8" w:author="唐 娜" w:date="2020-05-14T10:17:00Z"/>
          <w:b/>
          <w:bCs/>
        </w:rPr>
      </w:pPr>
      <w:ins w:id="9" w:author="唐 娜" w:date="2020-05-14T10:17:00Z">
        <w:r>
          <w:rPr>
            <w:rFonts w:hint="eastAsia"/>
            <w:b/>
            <w:bCs/>
          </w:rPr>
          <w:t>关于室内cartographer跑出的效果比Gmapping</w:t>
        </w:r>
        <w:r>
          <w:rPr>
            <w:b/>
            <w:bCs/>
          </w:rPr>
          <w:t xml:space="preserve"> </w:t>
        </w:r>
        <w:r>
          <w:rPr>
            <w:rFonts w:hint="eastAsia"/>
            <w:b/>
            <w:bCs/>
          </w:rPr>
          <w:t>好的原因：</w:t>
        </w:r>
      </w:ins>
    </w:p>
    <w:p w14:paraId="5D440010" w14:textId="77777777" w:rsidR="00FE15AA" w:rsidRPr="00FE15AA" w:rsidRDefault="00FE15AA" w:rsidP="00FE15AA">
      <w:pPr>
        <w:pStyle w:val="a9"/>
        <w:numPr>
          <w:ilvl w:val="0"/>
          <w:numId w:val="68"/>
        </w:numPr>
        <w:ind w:firstLineChars="0"/>
        <w:rPr>
          <w:ins w:id="10" w:author="唐 娜" w:date="2020-05-14T10:17:00Z"/>
          <w:b/>
          <w:bCs/>
          <w:highlight w:val="yellow"/>
        </w:rPr>
      </w:pPr>
      <w:ins w:id="11" w:author="唐 娜" w:date="2020-05-14T10:17:00Z">
        <w:r w:rsidRPr="00FE15AA">
          <w:rPr>
            <w:rFonts w:hint="eastAsia"/>
            <w:b/>
            <w:bCs/>
            <w:highlight w:val="yellow"/>
          </w:rPr>
          <w:t>滤波器的方法通常基于几点假设，首先是</w:t>
        </w:r>
      </w:ins>
    </w:p>
    <w:p w14:paraId="6AAAE4EF" w14:textId="77777777" w:rsidR="00FE15AA" w:rsidRDefault="00FE15AA" w:rsidP="00FE15AA">
      <w:pPr>
        <w:pStyle w:val="a9"/>
        <w:numPr>
          <w:ilvl w:val="0"/>
          <w:numId w:val="77"/>
        </w:numPr>
        <w:ind w:firstLineChars="0"/>
        <w:rPr>
          <w:ins w:id="12" w:author="唐 娜" w:date="2020-05-14T10:17:00Z"/>
          <w:b/>
          <w:bCs/>
        </w:rPr>
      </w:pPr>
      <w:ins w:id="13" w:author="唐 娜" w:date="2020-05-14T10:17:00Z">
        <w:r w:rsidRPr="00FE15AA">
          <w:rPr>
            <w:rFonts w:hint="eastAsia"/>
            <w:b/>
            <w:bCs/>
          </w:rPr>
          <w:t>假设噪声服从</w:t>
        </w:r>
        <w:r w:rsidRPr="00FE15AA">
          <w:rPr>
            <w:rFonts w:hint="eastAsia"/>
            <w:b/>
            <w:bCs/>
            <w:highlight w:val="yellow"/>
          </w:rPr>
          <w:t>高斯分布</w:t>
        </w:r>
        <w:r w:rsidRPr="00FE15AA">
          <w:rPr>
            <w:rFonts w:hint="eastAsia"/>
            <w:b/>
            <w:bCs/>
          </w:rPr>
          <w:t>，</w:t>
        </w:r>
      </w:ins>
    </w:p>
    <w:p w14:paraId="3D659C5A" w14:textId="77777777" w:rsidR="00FE15AA" w:rsidRDefault="00FE15AA" w:rsidP="00FE15AA">
      <w:pPr>
        <w:pStyle w:val="a9"/>
        <w:numPr>
          <w:ilvl w:val="0"/>
          <w:numId w:val="77"/>
        </w:numPr>
        <w:ind w:firstLineChars="0"/>
        <w:rPr>
          <w:ins w:id="14" w:author="唐 娜" w:date="2020-05-14T10:17:00Z"/>
          <w:b/>
          <w:bCs/>
        </w:rPr>
      </w:pPr>
      <w:ins w:id="15" w:author="唐 娜" w:date="2020-05-14T10:17:00Z">
        <w:r w:rsidRPr="00FE15AA">
          <w:rPr>
            <w:rFonts w:hint="eastAsia"/>
            <w:b/>
            <w:bCs/>
          </w:rPr>
          <w:t>其次假设</w:t>
        </w:r>
        <w:r w:rsidRPr="00FE15AA">
          <w:rPr>
            <w:rFonts w:hint="eastAsia"/>
            <w:b/>
            <w:bCs/>
            <w:highlight w:val="yellow"/>
          </w:rPr>
          <w:t>马尔科夫性</w:t>
        </w:r>
        <w:r w:rsidRPr="00FE15AA">
          <w:rPr>
            <w:rFonts w:hint="eastAsia"/>
            <w:b/>
            <w:bCs/>
          </w:rPr>
          <w:t>，即假设当前状态只跟上一时刻的状态有关，而与其他时刻的状态无关，这就导致滤波器方法没有充分利用所有信息，很难生成全局一致性优良的地图；</w:t>
        </w:r>
      </w:ins>
    </w:p>
    <w:p w14:paraId="766A95F8" w14:textId="77777777" w:rsidR="00FE15AA" w:rsidRDefault="00FE15AA" w:rsidP="00FE15AA">
      <w:pPr>
        <w:pStyle w:val="a9"/>
        <w:numPr>
          <w:ilvl w:val="0"/>
          <w:numId w:val="77"/>
        </w:numPr>
        <w:ind w:firstLineChars="0"/>
        <w:rPr>
          <w:ins w:id="16" w:author="唐 娜" w:date="2020-05-14T10:17:00Z"/>
          <w:b/>
          <w:bCs/>
        </w:rPr>
      </w:pPr>
      <w:ins w:id="17" w:author="唐 娜" w:date="2020-05-14T10:17:00Z">
        <w:r w:rsidRPr="00FE15AA">
          <w:rPr>
            <w:rFonts w:hint="eastAsia"/>
            <w:b/>
            <w:bCs/>
          </w:rPr>
          <w:t>然后考虑到实践中代码需要</w:t>
        </w:r>
        <w:r w:rsidRPr="00FE15AA">
          <w:rPr>
            <w:rFonts w:hint="eastAsia"/>
            <w:b/>
            <w:bCs/>
            <w:highlight w:val="yellow"/>
          </w:rPr>
          <w:t>存储所有状态量的均值和协方差矩阵</w:t>
        </w:r>
        <w:r w:rsidRPr="00FE15AA">
          <w:rPr>
            <w:rFonts w:hint="eastAsia"/>
            <w:b/>
            <w:bCs/>
          </w:rPr>
          <w:t>，空间复杂度为</w:t>
        </w:r>
        <w:r w:rsidRPr="00FE15AA">
          <w:rPr>
            <w:b/>
            <w:bCs/>
          </w:rPr>
          <w:t xml:space="preserve"> O(n2)</w:t>
        </w:r>
        <w:r w:rsidRPr="00FE15AA">
          <w:rPr>
            <w:rFonts w:hint="eastAsia"/>
            <w:b/>
            <w:bCs/>
          </w:rPr>
          <w:t>，如果将特征点也作为状态变量（一张图片中的特征点通常成百上千），那么随着地图规模的扩大，需要</w:t>
        </w:r>
        <w:r w:rsidRPr="00FE15AA">
          <w:rPr>
            <w:rFonts w:hint="eastAsia"/>
            <w:b/>
            <w:bCs/>
            <w:highlight w:val="yellow"/>
          </w:rPr>
          <w:t>消耗的存储空间会非常大</w:t>
        </w:r>
        <w:r w:rsidRPr="00FE15AA">
          <w:rPr>
            <w:rFonts w:hint="eastAsia"/>
            <w:b/>
            <w:bCs/>
          </w:rPr>
          <w:t>；</w:t>
        </w:r>
      </w:ins>
    </w:p>
    <w:p w14:paraId="7B13CC87" w14:textId="7E2BEE86" w:rsidR="00FE15AA" w:rsidRPr="00FE15AA" w:rsidRDefault="00FE15AA" w:rsidP="00FE15AA">
      <w:pPr>
        <w:pStyle w:val="a9"/>
        <w:numPr>
          <w:ilvl w:val="0"/>
          <w:numId w:val="77"/>
        </w:numPr>
        <w:ind w:firstLineChars="0"/>
        <w:rPr>
          <w:ins w:id="18" w:author="唐 娜" w:date="2020-05-14T10:17:00Z"/>
          <w:b/>
          <w:bCs/>
        </w:rPr>
      </w:pPr>
      <w:ins w:id="19" w:author="唐 娜" w:date="2020-05-14T10:17:00Z">
        <w:r w:rsidRPr="00FE15AA">
          <w:rPr>
            <w:rFonts w:hint="eastAsia"/>
            <w:b/>
            <w:bCs/>
          </w:rPr>
          <w:t>扩展卡尔曼滤波</w:t>
        </w:r>
        <w:r w:rsidRPr="00FE15AA">
          <w:rPr>
            <w:rFonts w:hint="eastAsia"/>
            <w:b/>
            <w:bCs/>
            <w:highlight w:val="yellow"/>
          </w:rPr>
          <w:t>存在非线性误差</w:t>
        </w:r>
        <w:r w:rsidRPr="00FE15AA">
          <w:rPr>
            <w:rFonts w:hint="eastAsia"/>
            <w:b/>
            <w:bCs/>
          </w:rPr>
          <w:t>，如果运动模型和观测模型的非线性程度很大，那么其非线性误差将会增大。</w:t>
        </w:r>
      </w:ins>
    </w:p>
    <w:p w14:paraId="2F964878" w14:textId="38A9CD6D" w:rsidR="00C91D41" w:rsidRPr="00C91D41" w:rsidRDefault="00C91D41" w:rsidP="00C91D41">
      <w:pPr>
        <w:pStyle w:val="2"/>
      </w:pPr>
      <w:r w:rsidRPr="00C91D41">
        <w:rPr>
          <w:rFonts w:hint="eastAsia"/>
        </w:rPr>
        <w:t>备注</w:t>
      </w:r>
    </w:p>
    <w:p w14:paraId="32A5D843" w14:textId="4ECDBED1" w:rsidR="00C91D41" w:rsidRPr="00C91D41" w:rsidRDefault="00C91D41" w:rsidP="003D75BC">
      <w:pPr>
        <w:pStyle w:val="a9"/>
        <w:numPr>
          <w:ilvl w:val="0"/>
          <w:numId w:val="69"/>
        </w:numPr>
        <w:ind w:firstLineChars="0"/>
        <w:rPr>
          <w:b/>
          <w:bCs/>
        </w:rPr>
      </w:pPr>
      <w:r w:rsidRPr="00C91D41">
        <w:rPr>
          <w:rFonts w:hint="eastAsia"/>
          <w:b/>
          <w:bCs/>
          <w:color w:val="FF0000"/>
        </w:rPr>
        <w:t>红色备注的部分</w:t>
      </w:r>
      <w:r w:rsidRPr="00C91D41">
        <w:rPr>
          <w:rFonts w:hint="eastAsia"/>
          <w:b/>
          <w:bCs/>
        </w:rPr>
        <w:t>是还没有弄明白需要实现的内容，在实现过程中可能会出现什么问题，一定要记录下来，改过什么参数一定要记录下来！！！</w:t>
      </w:r>
    </w:p>
    <w:p w14:paraId="1D868533" w14:textId="4CB0B418" w:rsidR="00C91D41" w:rsidRPr="00C91D41" w:rsidRDefault="00C91D41" w:rsidP="003D75BC">
      <w:pPr>
        <w:pStyle w:val="a9"/>
        <w:numPr>
          <w:ilvl w:val="0"/>
          <w:numId w:val="69"/>
        </w:numPr>
        <w:ind w:firstLineChars="0"/>
        <w:rPr>
          <w:b/>
          <w:bCs/>
        </w:rPr>
      </w:pPr>
      <w:r w:rsidRPr="00C91D41">
        <w:rPr>
          <w:rFonts w:hint="eastAsia"/>
          <w:b/>
          <w:bCs/>
          <w:highlight w:val="yellow"/>
        </w:rPr>
        <w:t>黄色的部分</w:t>
      </w:r>
      <w:r w:rsidRPr="00C91D41">
        <w:rPr>
          <w:rFonts w:hint="eastAsia"/>
          <w:b/>
          <w:bCs/>
        </w:rPr>
        <w:t>是重点需要看的部分</w:t>
      </w:r>
    </w:p>
    <w:p w14:paraId="461E3AE8" w14:textId="6595F4C9" w:rsidR="00C91D41" w:rsidRDefault="00C91D41" w:rsidP="003D75BC">
      <w:pPr>
        <w:pStyle w:val="a9"/>
        <w:numPr>
          <w:ilvl w:val="0"/>
          <w:numId w:val="69"/>
        </w:numPr>
        <w:ind w:firstLineChars="0"/>
        <w:rPr>
          <w:b/>
          <w:bCs/>
        </w:rPr>
      </w:pPr>
      <w:r w:rsidRPr="00C91D41">
        <w:rPr>
          <w:rFonts w:hint="eastAsia"/>
          <w:b/>
          <w:bCs/>
          <w:color w:val="70AD47" w:themeColor="accent6"/>
        </w:rPr>
        <w:t>绿色部分</w:t>
      </w:r>
      <w:r w:rsidRPr="00C91D41">
        <w:rPr>
          <w:rFonts w:hint="eastAsia"/>
          <w:b/>
          <w:bCs/>
        </w:rPr>
        <w:t>是最后你需要变成</w:t>
      </w:r>
      <w:r>
        <w:rPr>
          <w:rFonts w:hint="eastAsia"/>
          <w:b/>
          <w:bCs/>
        </w:rPr>
        <w:t>小抄</w:t>
      </w:r>
      <w:r w:rsidRPr="00C91D41">
        <w:rPr>
          <w:rFonts w:hint="eastAsia"/>
          <w:b/>
          <w:bCs/>
        </w:rPr>
        <w:t>的部分</w:t>
      </w:r>
      <w:r>
        <w:rPr>
          <w:rFonts w:hint="eastAsia"/>
          <w:b/>
          <w:bCs/>
        </w:rPr>
        <w:t>。</w:t>
      </w:r>
    </w:p>
    <w:p w14:paraId="7DD50F55" w14:textId="18FC9753" w:rsidR="00C91D41" w:rsidRPr="00C91D41" w:rsidRDefault="00C91D41" w:rsidP="003D75BC">
      <w:pPr>
        <w:pStyle w:val="a9"/>
        <w:numPr>
          <w:ilvl w:val="0"/>
          <w:numId w:val="69"/>
        </w:numPr>
        <w:ind w:firstLineChars="0"/>
        <w:rPr>
          <w:b/>
          <w:bCs/>
        </w:rPr>
      </w:pPr>
      <w:r w:rsidRPr="00C91D41">
        <w:rPr>
          <w:rFonts w:hint="eastAsia"/>
          <w:b/>
          <w:bCs/>
          <w:color w:val="4472C4" w:themeColor="accent1"/>
        </w:rPr>
        <w:lastRenderedPageBreak/>
        <w:t>蓝色部分</w:t>
      </w:r>
      <w:r w:rsidRPr="00C91D41">
        <w:rPr>
          <w:rFonts w:hint="eastAsia"/>
          <w:b/>
          <w:bCs/>
        </w:rPr>
        <w:t>是自己预估可能会</w:t>
      </w:r>
      <w:r>
        <w:rPr>
          <w:rFonts w:hint="eastAsia"/>
          <w:b/>
          <w:bCs/>
        </w:rPr>
        <w:t>被问到</w:t>
      </w:r>
      <w:r w:rsidRPr="00C91D41">
        <w:rPr>
          <w:rFonts w:hint="eastAsia"/>
          <w:b/>
          <w:bCs/>
        </w:rPr>
        <w:t>的部分</w:t>
      </w:r>
    </w:p>
    <w:p w14:paraId="2AC61FC5" w14:textId="31BCFF50" w:rsidR="00C91D41" w:rsidRPr="00C91D41" w:rsidRDefault="00C91D41" w:rsidP="003D75BC">
      <w:pPr>
        <w:pStyle w:val="a9"/>
        <w:numPr>
          <w:ilvl w:val="0"/>
          <w:numId w:val="69"/>
        </w:numPr>
        <w:ind w:firstLineChars="0"/>
        <w:rPr>
          <w:b/>
          <w:bCs/>
          <w:highlight w:val="yellow"/>
        </w:rPr>
      </w:pPr>
      <w:r w:rsidRPr="00C91D41">
        <w:rPr>
          <w:rFonts w:hint="eastAsia"/>
          <w:b/>
          <w:bCs/>
          <w:color w:val="70AD47" w:themeColor="accent6"/>
          <w:highlight w:val="yellow"/>
        </w:rPr>
        <w:t>一定要让吴师兄做一次模拟面试！！！</w:t>
      </w:r>
    </w:p>
    <w:p w14:paraId="483265B3" w14:textId="77777777" w:rsidR="00C91D41" w:rsidRPr="00C91D41" w:rsidRDefault="00C91D41" w:rsidP="00C91D41">
      <w:pPr>
        <w:rPr>
          <w:b/>
          <w:bCs/>
        </w:rPr>
      </w:pPr>
    </w:p>
    <w:p w14:paraId="1A766FD1" w14:textId="09766994" w:rsidR="0017553F" w:rsidRDefault="00A73696" w:rsidP="00A73696">
      <w:pPr>
        <w:pStyle w:val="2"/>
      </w:pPr>
      <w:r>
        <w:rPr>
          <w:rFonts w:hint="eastAsia"/>
        </w:rPr>
        <w:t>驭势科技面试题目：</w:t>
      </w:r>
    </w:p>
    <w:p w14:paraId="1EBD0352" w14:textId="77777777" w:rsidR="00A73696" w:rsidRPr="0017553F" w:rsidRDefault="00A73696" w:rsidP="0017553F">
      <w:pPr>
        <w:rPr>
          <w:b/>
          <w:bCs/>
        </w:rPr>
      </w:pPr>
    </w:p>
    <w:p w14:paraId="1E345C1E" w14:textId="3A239B79" w:rsidR="001327BF" w:rsidRDefault="001327BF" w:rsidP="001327BF">
      <w:pPr>
        <w:pStyle w:val="2"/>
        <w:rPr>
          <w:ins w:id="20" w:author="唐 娜" w:date="2020-05-14T10:25:00Z"/>
        </w:rPr>
      </w:pPr>
      <w:ins w:id="21" w:author="唐 娜" w:date="2020-05-14T10:25:00Z">
        <w:r>
          <w:rPr>
            <w:rFonts w:hint="eastAsia"/>
          </w:rPr>
          <w:t>可能会问到的问题：</w:t>
        </w:r>
        <w:r>
          <w:tab/>
          <w:t>Q&amp;A</w:t>
        </w:r>
      </w:ins>
    </w:p>
    <w:p w14:paraId="031031B3" w14:textId="2E090DC7" w:rsidR="001327BF" w:rsidRDefault="001327BF" w:rsidP="008D73A9">
      <w:pPr>
        <w:pStyle w:val="a9"/>
        <w:numPr>
          <w:ilvl w:val="0"/>
          <w:numId w:val="83"/>
        </w:numPr>
        <w:ind w:firstLineChars="0"/>
        <w:rPr>
          <w:ins w:id="22" w:author="唐 娜" w:date="2020-05-14T10:25:00Z"/>
        </w:rPr>
      </w:pPr>
      <w:ins w:id="23" w:author="唐 娜" w:date="2020-05-14T10:25:00Z">
        <w:r>
          <w:rPr>
            <w:rFonts w:hint="eastAsia"/>
          </w:rPr>
          <w:t>仅应用V</w:t>
        </w:r>
        <w:r>
          <w:t>LP</w:t>
        </w:r>
        <w:r>
          <w:rPr>
            <w:rFonts w:hint="eastAsia"/>
          </w:rPr>
          <w:t>16线激光雷达进行三维点云地图构建。V</w:t>
        </w:r>
        <w:r>
          <w:t>LP</w:t>
        </w:r>
        <w:r>
          <w:rPr>
            <w:rFonts w:hint="eastAsia"/>
          </w:rPr>
          <w:t>水平放置非角度（不会标定）</w:t>
        </w:r>
      </w:ins>
    </w:p>
    <w:p w14:paraId="2C6264FC" w14:textId="36995136" w:rsidR="008D73A9" w:rsidRDefault="008D73A9" w:rsidP="008D73A9">
      <w:pPr>
        <w:pStyle w:val="a9"/>
        <w:numPr>
          <w:ilvl w:val="0"/>
          <w:numId w:val="83"/>
        </w:numPr>
        <w:ind w:firstLineChars="0"/>
        <w:rPr>
          <w:ins w:id="24" w:author="唐 娜" w:date="2020-05-14T10:25:00Z"/>
        </w:rPr>
      </w:pPr>
      <w:ins w:id="25" w:author="唐 娜" w:date="2020-05-14T10:25:00Z">
        <w:r>
          <w:rPr>
            <w:rFonts w:hint="eastAsia"/>
          </w:rPr>
          <w:t>OctoMAP地图的生成</w:t>
        </w:r>
      </w:ins>
    </w:p>
    <w:p w14:paraId="2C6D7EF6" w14:textId="01E0B872" w:rsidR="008D73A9" w:rsidRDefault="008D73A9" w:rsidP="008D73A9">
      <w:pPr>
        <w:pStyle w:val="a9"/>
        <w:numPr>
          <w:ilvl w:val="0"/>
          <w:numId w:val="83"/>
        </w:numPr>
        <w:ind w:firstLineChars="0"/>
        <w:jc w:val="left"/>
        <w:rPr>
          <w:ins w:id="26" w:author="唐 娜" w:date="2020-05-14T10:25:00Z"/>
        </w:rPr>
      </w:pPr>
      <w:ins w:id="27" w:author="唐 娜" w:date="2020-05-14T10:25:00Z">
        <w:r>
          <w:rPr>
            <w:rFonts w:hint="eastAsia"/>
          </w:rPr>
          <w:t>使用O</w:t>
        </w:r>
        <w:r>
          <w:t>XTS</w:t>
        </w:r>
        <w:r>
          <w:rPr>
            <w:rFonts w:hint="eastAsia"/>
          </w:rPr>
          <w:t>设备进行G</w:t>
        </w:r>
        <w:r>
          <w:t>NSS-INS</w:t>
        </w:r>
        <w:r>
          <w:rPr>
            <w:rFonts w:hint="eastAsia"/>
          </w:rPr>
          <w:t>组合导航，具体型号是哪一款？具体的厘米及精度是多少？</w:t>
        </w:r>
        <w:r>
          <w:rPr>
            <w:noProof/>
          </w:rPr>
          <w:drawing>
            <wp:inline distT="0" distB="0" distL="0" distR="0" wp14:anchorId="6A79CE80" wp14:editId="29314CB5">
              <wp:extent cx="5274310" cy="129667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296670"/>
                      </a:xfrm>
                      <a:prstGeom prst="rect">
                        <a:avLst/>
                      </a:prstGeom>
                    </pic:spPr>
                  </pic:pic>
                </a:graphicData>
              </a:graphic>
            </wp:inline>
          </w:drawing>
        </w:r>
      </w:ins>
    </w:p>
    <w:p w14:paraId="7B00E321" w14:textId="1E195588" w:rsidR="008D73A9" w:rsidRDefault="008D73A9" w:rsidP="008D73A9">
      <w:pPr>
        <w:pStyle w:val="a9"/>
        <w:numPr>
          <w:ilvl w:val="0"/>
          <w:numId w:val="83"/>
        </w:numPr>
        <w:ind w:firstLineChars="0"/>
        <w:rPr>
          <w:ins w:id="28" w:author="唐 娜" w:date="2020-05-14T10:25:00Z"/>
        </w:rPr>
      </w:pPr>
      <w:ins w:id="29" w:author="唐 娜" w:date="2020-05-14T10:25:00Z">
        <w:r>
          <w:rPr>
            <w:rFonts w:hint="eastAsia"/>
          </w:rPr>
          <w:t>建图的后端优化包括哪些？</w:t>
        </w:r>
      </w:ins>
    </w:p>
    <w:p w14:paraId="4CF2F9DA" w14:textId="302E626D" w:rsidR="008D73A9" w:rsidRDefault="008D73A9" w:rsidP="008D73A9">
      <w:pPr>
        <w:pStyle w:val="a9"/>
        <w:numPr>
          <w:ilvl w:val="0"/>
          <w:numId w:val="83"/>
        </w:numPr>
        <w:ind w:firstLineChars="0"/>
        <w:rPr>
          <w:ins w:id="30" w:author="唐 娜" w:date="2020-05-14T10:25:00Z"/>
        </w:rPr>
      </w:pPr>
      <w:ins w:id="31" w:author="唐 娜" w:date="2020-05-14T10:25:00Z">
        <w:r>
          <w:rPr>
            <w:rFonts w:hint="eastAsia"/>
          </w:rPr>
          <w:t>相机模型的原理是什么？</w:t>
        </w:r>
      </w:ins>
    </w:p>
    <w:p w14:paraId="3A460368" w14:textId="1A660BE3" w:rsidR="00C24E93" w:rsidRDefault="00C24E93" w:rsidP="00C24E93">
      <w:pPr>
        <w:pStyle w:val="a9"/>
        <w:numPr>
          <w:ilvl w:val="0"/>
          <w:numId w:val="83"/>
        </w:numPr>
        <w:ind w:firstLineChars="0"/>
        <w:rPr>
          <w:ins w:id="32" w:author="唐 娜" w:date="2020-05-14T10:25:00Z"/>
        </w:rPr>
      </w:pPr>
      <w:ins w:id="33" w:author="唐 娜" w:date="2020-05-14T10:25:00Z">
        <w:r>
          <w:rPr>
            <w:rFonts w:hint="eastAsia"/>
          </w:rPr>
          <w:t>最小二乘优化算法</w:t>
        </w:r>
      </w:ins>
    </w:p>
    <w:p w14:paraId="061119E8" w14:textId="2350AD31" w:rsidR="008D73A9" w:rsidRDefault="008D73A9" w:rsidP="008D73A9">
      <w:pPr>
        <w:pStyle w:val="a9"/>
        <w:numPr>
          <w:ilvl w:val="0"/>
          <w:numId w:val="83"/>
        </w:numPr>
        <w:ind w:firstLineChars="0"/>
        <w:rPr>
          <w:ins w:id="34" w:author="唐 娜" w:date="2020-05-14T10:25:00Z"/>
          <w:b/>
          <w:bCs/>
        </w:rPr>
      </w:pPr>
      <w:ins w:id="35" w:author="唐 娜" w:date="2020-05-14T10:25:00Z">
        <w:r w:rsidRPr="008D73A9">
          <w:rPr>
            <w:rFonts w:hint="eastAsia"/>
            <w:b/>
            <w:bCs/>
          </w:rPr>
          <w:t>基于rikirobot两轮驱动机器人定位建图</w:t>
        </w:r>
        <w:r>
          <w:rPr>
            <w:rFonts w:hint="eastAsia"/>
            <w:b/>
            <w:bCs/>
          </w:rPr>
          <w:t>，硬件包括哪些部分</w:t>
        </w:r>
      </w:ins>
    </w:p>
    <w:p w14:paraId="6910ED57" w14:textId="243F001C" w:rsidR="008D73A9" w:rsidRDefault="008D73A9" w:rsidP="008D73A9">
      <w:pPr>
        <w:pStyle w:val="a9"/>
        <w:numPr>
          <w:ilvl w:val="0"/>
          <w:numId w:val="83"/>
        </w:numPr>
        <w:ind w:firstLineChars="0"/>
        <w:rPr>
          <w:ins w:id="36" w:author="唐 娜" w:date="2020-05-14T10:25:00Z"/>
          <w:b/>
          <w:bCs/>
        </w:rPr>
      </w:pPr>
      <w:ins w:id="37" w:author="唐 娜" w:date="2020-05-14T10:25:00Z">
        <w:r>
          <w:rPr>
            <w:rFonts w:hint="eastAsia"/>
            <w:b/>
            <w:bCs/>
          </w:rPr>
          <w:t>通讯和调试主要分为那些</w:t>
        </w:r>
      </w:ins>
    </w:p>
    <w:p w14:paraId="1FF3F490" w14:textId="26C39341" w:rsidR="008D73A9" w:rsidRDefault="008D73A9" w:rsidP="008D73A9">
      <w:pPr>
        <w:pStyle w:val="a9"/>
        <w:numPr>
          <w:ilvl w:val="0"/>
          <w:numId w:val="83"/>
        </w:numPr>
        <w:ind w:firstLineChars="0"/>
        <w:rPr>
          <w:ins w:id="38" w:author="唐 娜" w:date="2020-05-14T10:25:00Z"/>
          <w:b/>
          <w:bCs/>
        </w:rPr>
      </w:pPr>
      <w:ins w:id="39" w:author="唐 娜" w:date="2020-05-14T10:25:00Z">
        <w:r>
          <w:rPr>
            <w:rFonts w:hint="eastAsia"/>
            <w:b/>
            <w:bCs/>
          </w:rPr>
          <w:t>怎么调试的</w:t>
        </w:r>
      </w:ins>
    </w:p>
    <w:p w14:paraId="37F4DA30" w14:textId="28564623" w:rsidR="008D73A9" w:rsidRDefault="008D73A9" w:rsidP="008D73A9">
      <w:pPr>
        <w:pStyle w:val="a9"/>
        <w:numPr>
          <w:ilvl w:val="0"/>
          <w:numId w:val="83"/>
        </w:numPr>
        <w:ind w:firstLineChars="0"/>
        <w:rPr>
          <w:ins w:id="40" w:author="唐 娜" w:date="2020-05-14T10:25:00Z"/>
          <w:b/>
          <w:bCs/>
        </w:rPr>
      </w:pPr>
      <w:ins w:id="41" w:author="唐 娜" w:date="2020-05-14T10:25:00Z">
        <w:r>
          <w:rPr>
            <w:rFonts w:hint="eastAsia"/>
            <w:b/>
            <w:bCs/>
          </w:rPr>
          <w:t>G</w:t>
        </w:r>
        <w:r>
          <w:rPr>
            <w:b/>
            <w:bCs/>
          </w:rPr>
          <w:t>M</w:t>
        </w:r>
        <w:r>
          <w:rPr>
            <w:rFonts w:hint="eastAsia"/>
            <w:b/>
            <w:bCs/>
          </w:rPr>
          <w:t>apping算法中二维栅格地图的构建、Gmapping算法的原理</w:t>
        </w:r>
      </w:ins>
    </w:p>
    <w:p w14:paraId="10CD624B" w14:textId="318360A0" w:rsidR="00C24E93" w:rsidRDefault="00C24E93" w:rsidP="008D73A9">
      <w:pPr>
        <w:pStyle w:val="a9"/>
        <w:numPr>
          <w:ilvl w:val="0"/>
          <w:numId w:val="83"/>
        </w:numPr>
        <w:ind w:firstLineChars="0"/>
        <w:rPr>
          <w:ins w:id="42" w:author="唐 娜" w:date="2020-05-14T10:25:00Z"/>
          <w:b/>
          <w:bCs/>
        </w:rPr>
      </w:pPr>
      <w:ins w:id="43" w:author="唐 娜" w:date="2020-05-14T10:25:00Z">
        <w:r>
          <w:rPr>
            <w:rFonts w:hint="eastAsia"/>
            <w:b/>
            <w:bCs/>
          </w:rPr>
          <w:t>粒子滤波算法的原理</w:t>
        </w:r>
      </w:ins>
    </w:p>
    <w:p w14:paraId="181EA43B" w14:textId="6991AC97" w:rsidR="00C24E93" w:rsidRDefault="00C24E93" w:rsidP="008D73A9">
      <w:pPr>
        <w:pStyle w:val="a9"/>
        <w:numPr>
          <w:ilvl w:val="0"/>
          <w:numId w:val="83"/>
        </w:numPr>
        <w:ind w:firstLineChars="0"/>
        <w:rPr>
          <w:ins w:id="44" w:author="唐 娜" w:date="2020-05-14T10:25:00Z"/>
          <w:b/>
          <w:bCs/>
        </w:rPr>
      </w:pPr>
      <w:ins w:id="45" w:author="唐 娜" w:date="2020-05-14T10:25:00Z">
        <w:r>
          <w:rPr>
            <w:rFonts w:hint="eastAsia"/>
            <w:b/>
            <w:bCs/>
          </w:rPr>
          <w:t>A</w:t>
        </w:r>
        <w:r>
          <w:rPr>
            <w:b/>
            <w:bCs/>
          </w:rPr>
          <w:t>MCL</w:t>
        </w:r>
        <w:r>
          <w:rPr>
            <w:rFonts w:hint="eastAsia"/>
            <w:b/>
            <w:bCs/>
          </w:rPr>
          <w:t>蒙特卡洛算法的原理</w:t>
        </w:r>
      </w:ins>
    </w:p>
    <w:p w14:paraId="1497198A" w14:textId="78A723CC" w:rsidR="00C24E93" w:rsidRDefault="00C24E93" w:rsidP="008D73A9">
      <w:pPr>
        <w:pStyle w:val="a9"/>
        <w:numPr>
          <w:ilvl w:val="0"/>
          <w:numId w:val="83"/>
        </w:numPr>
        <w:ind w:firstLineChars="0"/>
        <w:rPr>
          <w:ins w:id="46" w:author="唐 娜" w:date="2020-05-14T10:25:00Z"/>
          <w:b/>
          <w:bCs/>
        </w:rPr>
      </w:pPr>
      <w:ins w:id="47" w:author="唐 娜" w:date="2020-05-14T10:25:00Z">
        <w:r>
          <w:rPr>
            <w:rFonts w:hint="eastAsia"/>
            <w:b/>
            <w:bCs/>
          </w:rPr>
          <w:t>卡尔曼滤波算法的原理</w:t>
        </w:r>
      </w:ins>
    </w:p>
    <w:p w14:paraId="3F15536D" w14:textId="740AC07D" w:rsidR="00C24E93" w:rsidRDefault="00C24E93" w:rsidP="008D73A9">
      <w:pPr>
        <w:pStyle w:val="a9"/>
        <w:numPr>
          <w:ilvl w:val="0"/>
          <w:numId w:val="83"/>
        </w:numPr>
        <w:ind w:firstLineChars="0"/>
        <w:rPr>
          <w:ins w:id="48" w:author="唐 娜" w:date="2020-05-14T10:25:00Z"/>
          <w:b/>
          <w:bCs/>
        </w:rPr>
      </w:pPr>
      <w:ins w:id="49" w:author="唐 娜" w:date="2020-05-14T10:25:00Z">
        <w:r>
          <w:rPr>
            <w:b/>
            <w:bCs/>
          </w:rPr>
          <w:t>C</w:t>
        </w:r>
        <w:r>
          <w:rPr>
            <w:rFonts w:hint="eastAsia"/>
            <w:b/>
            <w:bCs/>
          </w:rPr>
          <w:t>artographer原理</w:t>
        </w:r>
      </w:ins>
    </w:p>
    <w:p w14:paraId="5B8781AE" w14:textId="178FFE9E" w:rsidR="00C24E93" w:rsidRDefault="00C24E93" w:rsidP="008D73A9">
      <w:pPr>
        <w:pStyle w:val="a9"/>
        <w:numPr>
          <w:ilvl w:val="0"/>
          <w:numId w:val="83"/>
        </w:numPr>
        <w:ind w:firstLineChars="0"/>
        <w:rPr>
          <w:ins w:id="50" w:author="唐 娜" w:date="2020-05-14T10:25:00Z"/>
          <w:b/>
          <w:bCs/>
        </w:rPr>
      </w:pPr>
      <w:ins w:id="51" w:author="唐 娜" w:date="2020-05-14T10:25:00Z">
        <w:r>
          <w:rPr>
            <w:rFonts w:hint="eastAsia"/>
            <w:b/>
            <w:bCs/>
          </w:rPr>
          <w:t>图优化的原理</w:t>
        </w:r>
      </w:ins>
    </w:p>
    <w:p w14:paraId="0A27B8C9" w14:textId="51676DCF" w:rsidR="00C24E93" w:rsidRDefault="00C24E93" w:rsidP="008D73A9">
      <w:pPr>
        <w:pStyle w:val="a9"/>
        <w:numPr>
          <w:ilvl w:val="0"/>
          <w:numId w:val="83"/>
        </w:numPr>
        <w:ind w:firstLineChars="0"/>
        <w:rPr>
          <w:ins w:id="52" w:author="唐 娜" w:date="2020-05-14T10:25:00Z"/>
          <w:b/>
          <w:bCs/>
        </w:rPr>
      </w:pPr>
      <w:ins w:id="53" w:author="唐 娜" w:date="2020-05-14T10:25:00Z">
        <w:r>
          <w:rPr>
            <w:b/>
            <w:bCs/>
          </w:rPr>
          <w:t>C</w:t>
        </w:r>
        <w:r>
          <w:rPr>
            <w:rFonts w:hint="eastAsia"/>
            <w:b/>
            <w:bCs/>
          </w:rPr>
          <w:t>eres的使用</w:t>
        </w:r>
      </w:ins>
    </w:p>
    <w:p w14:paraId="389E48FC" w14:textId="77777777" w:rsidR="00C24E93" w:rsidRPr="008D73A9" w:rsidRDefault="00C24E93" w:rsidP="008D73A9">
      <w:pPr>
        <w:pStyle w:val="a9"/>
        <w:numPr>
          <w:ilvl w:val="0"/>
          <w:numId w:val="83"/>
        </w:numPr>
        <w:ind w:firstLineChars="0"/>
        <w:rPr>
          <w:ins w:id="54" w:author="唐 娜" w:date="2020-05-14T10:25:00Z"/>
          <w:b/>
          <w:bCs/>
        </w:rPr>
      </w:pPr>
    </w:p>
    <w:p w14:paraId="0ADD1C0F" w14:textId="775EE0B6" w:rsidR="008D73A9" w:rsidRPr="001327BF" w:rsidRDefault="008D73A9" w:rsidP="008D73A9">
      <w:pPr>
        <w:rPr>
          <w:ins w:id="55" w:author="唐 娜" w:date="2020-05-14T10:25:00Z"/>
        </w:rPr>
      </w:pPr>
    </w:p>
    <w:p w14:paraId="5AC55949" w14:textId="77777777" w:rsidR="001327BF" w:rsidRPr="008D73A9" w:rsidRDefault="001327BF" w:rsidP="0017553F">
      <w:pPr>
        <w:rPr>
          <w:ins w:id="56" w:author="唐 娜" w:date="2020-05-14T10:25:00Z"/>
          <w:b/>
          <w:bCs/>
        </w:rPr>
      </w:pPr>
    </w:p>
    <w:p w14:paraId="098318B1" w14:textId="77777777" w:rsidR="0017553F" w:rsidRPr="0017553F" w:rsidRDefault="0017553F" w:rsidP="0017553F"/>
    <w:p w14:paraId="45D0A7FD" w14:textId="167496D3" w:rsidR="00D722A3" w:rsidRDefault="00D722A3" w:rsidP="004B001B">
      <w:pPr>
        <w:pStyle w:val="1"/>
      </w:pPr>
      <w:r>
        <w:rPr>
          <w:rFonts w:hint="eastAsia"/>
        </w:rPr>
        <w:lastRenderedPageBreak/>
        <w:t>项目介绍</w:t>
      </w:r>
    </w:p>
    <w:p w14:paraId="11CAD91F" w14:textId="35208CD4" w:rsidR="00F3710F" w:rsidRDefault="00F3710F" w:rsidP="004B001B">
      <w:pPr>
        <w:pStyle w:val="2"/>
      </w:pPr>
      <w:r>
        <w:rPr>
          <w:rFonts w:hint="eastAsia"/>
        </w:rPr>
        <w:t>基于A</w:t>
      </w:r>
      <w:r>
        <w:t>VP</w:t>
      </w:r>
      <w:r>
        <w:rPr>
          <w:rFonts w:hint="eastAsia"/>
        </w:rPr>
        <w:t>场景的无人车定位建图的算法研究</w:t>
      </w:r>
      <w:r w:rsidR="00A44714">
        <w:rPr>
          <w:rFonts w:hint="eastAsia"/>
        </w:rPr>
        <w:t>（参考陈贵宾的论文）</w:t>
      </w:r>
    </w:p>
    <w:p w14:paraId="159B8A52" w14:textId="78A54277" w:rsidR="00D722A3" w:rsidRDefault="00D722A3" w:rsidP="004B001B">
      <w:pPr>
        <w:pStyle w:val="3"/>
      </w:pPr>
      <w:r>
        <w:rPr>
          <w:rFonts w:hint="eastAsia"/>
        </w:rPr>
        <w:t>项目介绍</w:t>
      </w:r>
    </w:p>
    <w:p w14:paraId="76F3CE3B" w14:textId="0B0408C8" w:rsidR="004B001B" w:rsidRDefault="004B001B" w:rsidP="004B001B">
      <w:r>
        <w:rPr>
          <w:rFonts w:hint="eastAsia"/>
        </w:rPr>
        <w:t>应用课题组改装的线控电动车，在G</w:t>
      </w:r>
      <w:r>
        <w:t>PS</w:t>
      </w:r>
      <w:r>
        <w:rPr>
          <w:rFonts w:hint="eastAsia"/>
        </w:rPr>
        <w:t>信号</w:t>
      </w:r>
      <w:r>
        <w:rPr>
          <w:rFonts w:ascii="Times New Roman" w:hAnsi="Times New Roman" w:cs="Times New Roman" w:hint="eastAsia"/>
          <w:szCs w:val="21"/>
        </w:rPr>
        <w:t>缺失条件下仅应用</w:t>
      </w:r>
      <w:r>
        <w:rPr>
          <w:rFonts w:ascii="Times New Roman" w:hAnsi="Times New Roman" w:cs="Times New Roman" w:hint="eastAsia"/>
          <w:szCs w:val="21"/>
        </w:rPr>
        <w:t>IMU</w:t>
      </w:r>
      <w:r>
        <w:rPr>
          <w:rFonts w:ascii="Times New Roman" w:hAnsi="Times New Roman" w:cs="Times New Roman" w:hint="eastAsia"/>
          <w:szCs w:val="21"/>
        </w:rPr>
        <w:t>及</w:t>
      </w:r>
      <w:r>
        <w:rPr>
          <w:rFonts w:ascii="Times New Roman" w:hAnsi="Times New Roman" w:cs="Times New Roman" w:hint="eastAsia"/>
          <w:szCs w:val="21"/>
        </w:rPr>
        <w:t>Velody</w:t>
      </w:r>
      <w:r>
        <w:rPr>
          <w:rFonts w:ascii="Times New Roman" w:hAnsi="Times New Roman" w:cs="Times New Roman"/>
          <w:szCs w:val="21"/>
        </w:rPr>
        <w:t>ne VLP16</w:t>
      </w:r>
      <w:r>
        <w:rPr>
          <w:rFonts w:ascii="Times New Roman" w:hAnsi="Times New Roman" w:cs="Times New Roman" w:hint="eastAsia"/>
          <w:szCs w:val="21"/>
        </w:rPr>
        <w:t>线激光雷达进行三维点云地图构建，并将生成的点云地图处理得到</w:t>
      </w:r>
      <w:r>
        <w:rPr>
          <w:rFonts w:ascii="Times New Roman" w:hAnsi="Times New Roman" w:cs="Times New Roman" w:hint="eastAsia"/>
          <w:szCs w:val="21"/>
        </w:rPr>
        <w:t>OctoMap</w:t>
      </w:r>
      <w:r>
        <w:rPr>
          <w:rFonts w:ascii="Times New Roman" w:hAnsi="Times New Roman" w:cs="Times New Roman" w:hint="eastAsia"/>
          <w:szCs w:val="21"/>
        </w:rPr>
        <w:t>，生成可以用来导航的地图。</w:t>
      </w:r>
      <w:r>
        <w:rPr>
          <w:rFonts w:hint="eastAsia"/>
        </w:rPr>
        <w:t xml:space="preserve"> </w:t>
      </w:r>
    </w:p>
    <w:p w14:paraId="170F4B85" w14:textId="77777777" w:rsidR="004B001B" w:rsidRDefault="004B001B" w:rsidP="004B001B">
      <w:pPr>
        <w:rPr>
          <w:rFonts w:ascii="Times New Roman" w:hAnsi="Times New Roman" w:cs="Times New Roman"/>
          <w:szCs w:val="21"/>
        </w:rPr>
      </w:pPr>
      <w:r>
        <w:rPr>
          <w:rFonts w:ascii="Times New Roman" w:hAnsi="Times New Roman" w:cs="Times New Roman" w:hint="eastAsia"/>
          <w:szCs w:val="21"/>
        </w:rPr>
        <w:t>主要工作（已经完成的部分）：</w:t>
      </w:r>
    </w:p>
    <w:p w14:paraId="38B8C1C0" w14:textId="2007B238" w:rsidR="004B001B" w:rsidRPr="00783D8F" w:rsidRDefault="004B001B" w:rsidP="00FB52F2">
      <w:pPr>
        <w:pStyle w:val="a9"/>
        <w:numPr>
          <w:ilvl w:val="0"/>
          <w:numId w:val="48"/>
        </w:numPr>
        <w:ind w:firstLineChars="0"/>
        <w:rPr>
          <w:highlight w:val="red"/>
        </w:rPr>
      </w:pPr>
      <w:r w:rsidRPr="00783D8F">
        <w:rPr>
          <w:rFonts w:ascii="Times New Roman" w:hAnsi="Times New Roman" w:cs="Times New Roman" w:hint="eastAsia"/>
          <w:szCs w:val="21"/>
          <w:highlight w:val="red"/>
        </w:rPr>
        <w:t>应用</w:t>
      </w:r>
      <w:r w:rsidRPr="00783D8F">
        <w:rPr>
          <w:rFonts w:ascii="Times New Roman" w:hAnsi="Times New Roman" w:cs="Times New Roman" w:hint="eastAsia"/>
          <w:szCs w:val="21"/>
          <w:highlight w:val="red"/>
        </w:rPr>
        <w:t>L</w:t>
      </w:r>
      <w:r w:rsidRPr="00783D8F">
        <w:rPr>
          <w:rFonts w:ascii="Times New Roman" w:hAnsi="Times New Roman" w:cs="Times New Roman"/>
          <w:szCs w:val="21"/>
          <w:highlight w:val="red"/>
        </w:rPr>
        <w:t>OAM</w:t>
      </w:r>
      <w:r w:rsidRPr="00783D8F">
        <w:rPr>
          <w:rFonts w:ascii="Times New Roman" w:hAnsi="Times New Roman" w:cs="Times New Roman" w:hint="eastAsia"/>
          <w:szCs w:val="21"/>
          <w:highlight w:val="red"/>
        </w:rPr>
        <w:t>算法进行三维激光</w:t>
      </w:r>
      <w:r w:rsidRPr="00783D8F">
        <w:rPr>
          <w:rFonts w:ascii="Times New Roman" w:hAnsi="Times New Roman" w:cs="Times New Roman" w:hint="eastAsia"/>
          <w:szCs w:val="21"/>
          <w:highlight w:val="red"/>
        </w:rPr>
        <w:t>S</w:t>
      </w:r>
      <w:r w:rsidRPr="00783D8F">
        <w:rPr>
          <w:rFonts w:ascii="Times New Roman" w:hAnsi="Times New Roman" w:cs="Times New Roman"/>
          <w:szCs w:val="21"/>
          <w:highlight w:val="red"/>
        </w:rPr>
        <w:t>LAM</w:t>
      </w:r>
      <w:r w:rsidRPr="00783D8F">
        <w:rPr>
          <w:rFonts w:ascii="Times New Roman" w:hAnsi="Times New Roman" w:cs="Times New Roman" w:hint="eastAsia"/>
          <w:szCs w:val="21"/>
          <w:highlight w:val="red"/>
        </w:rPr>
        <w:t>建图，并针对三维</w:t>
      </w:r>
      <w:r w:rsidRPr="00783D8F">
        <w:rPr>
          <w:rFonts w:ascii="Times New Roman" w:hAnsi="Times New Roman" w:cs="Times New Roman" w:hint="eastAsia"/>
          <w:szCs w:val="21"/>
          <w:highlight w:val="red"/>
        </w:rPr>
        <w:t>S</w:t>
      </w:r>
      <w:r w:rsidRPr="00783D8F">
        <w:rPr>
          <w:rFonts w:ascii="Times New Roman" w:hAnsi="Times New Roman" w:cs="Times New Roman"/>
          <w:szCs w:val="21"/>
          <w:highlight w:val="red"/>
        </w:rPr>
        <w:t>LAM</w:t>
      </w:r>
      <w:r w:rsidRPr="00783D8F">
        <w:rPr>
          <w:rFonts w:ascii="Times New Roman" w:hAnsi="Times New Roman" w:cs="Times New Roman" w:hint="eastAsia"/>
          <w:szCs w:val="21"/>
          <w:highlight w:val="red"/>
        </w:rPr>
        <w:t>建图方法的回环问题进行后端优化。</w:t>
      </w:r>
    </w:p>
    <w:p w14:paraId="14513B03" w14:textId="514F8C4B" w:rsidR="004B001B" w:rsidRDefault="004B001B" w:rsidP="004B001B">
      <w:pPr>
        <w:pStyle w:val="3"/>
      </w:pPr>
      <w:r>
        <w:rPr>
          <w:rFonts w:hint="eastAsia"/>
        </w:rPr>
        <w:t>算法细节</w:t>
      </w:r>
    </w:p>
    <w:p w14:paraId="73C5F39B" w14:textId="48510B9C" w:rsidR="00BD6595" w:rsidRDefault="00BD6595" w:rsidP="00BD6595">
      <w:r>
        <w:rPr>
          <w:rFonts w:hint="eastAsia"/>
        </w:rPr>
        <w:t>在有G</w:t>
      </w:r>
      <w:r>
        <w:t>PS</w:t>
      </w:r>
      <w:r>
        <w:rPr>
          <w:rFonts w:hint="eastAsia"/>
        </w:rPr>
        <w:t>信号，或者信号强的时候用R</w:t>
      </w:r>
      <w:r>
        <w:t>TK</w:t>
      </w:r>
      <w:r>
        <w:rPr>
          <w:rFonts w:hint="eastAsia"/>
        </w:rPr>
        <w:t>，弱的时候用激光雷达</w:t>
      </w:r>
      <w:r w:rsidRPr="00BD6595">
        <w:rPr>
          <w:rFonts w:hint="eastAsia"/>
          <w:highlight w:val="yellow"/>
        </w:rPr>
        <w:t>Carla软件的使用</w:t>
      </w:r>
    </w:p>
    <w:p w14:paraId="6837487F" w14:textId="20DCCDA7" w:rsidR="00BD6595" w:rsidRDefault="00BD6595" w:rsidP="00BD6595">
      <w:r>
        <w:rPr>
          <w:rFonts w:hint="eastAsia"/>
          <w:highlight w:val="yellow"/>
        </w:rPr>
        <w:t>老师的项目：崔祥坡、孙浩、靡沛文</w:t>
      </w:r>
    </w:p>
    <w:p w14:paraId="51CA36AA" w14:textId="04F02196" w:rsidR="00BD6595" w:rsidRPr="00BD6595" w:rsidRDefault="00BD6595" w:rsidP="00BD6595">
      <w:r>
        <w:rPr>
          <w:rFonts w:hint="eastAsia"/>
          <w:highlight w:val="yellow"/>
        </w:rPr>
        <w:t>神经网络学习-》</w:t>
      </w:r>
      <w:r>
        <w:rPr>
          <w:rFonts w:hint="eastAsia"/>
        </w:rPr>
        <w:t>T</w:t>
      </w:r>
      <w:r>
        <w:t xml:space="preserve">PU </w:t>
      </w:r>
      <w:r>
        <w:rPr>
          <w:rFonts w:hint="eastAsia"/>
        </w:rPr>
        <w:t>谷歌：TensorFlow</w:t>
      </w:r>
    </w:p>
    <w:p w14:paraId="39E08F07" w14:textId="59EC8E6C" w:rsidR="00F0009F" w:rsidRDefault="00F54F8B" w:rsidP="00F0009F">
      <w:pPr>
        <w:pStyle w:val="4"/>
      </w:pPr>
      <w:r>
        <w:rPr>
          <w:rFonts w:hint="eastAsia"/>
        </w:rPr>
        <w:t>电动车</w:t>
      </w:r>
      <w:r w:rsidR="00F0009F" w:rsidRPr="00F0009F">
        <w:rPr>
          <w:rFonts w:hint="eastAsia"/>
        </w:rPr>
        <w:t>改装</w:t>
      </w:r>
    </w:p>
    <w:p w14:paraId="50016020" w14:textId="775517B5" w:rsidR="00F54F8B" w:rsidRPr="00F54F8B" w:rsidRDefault="00F54F8B" w:rsidP="00F54F8B">
      <w:r>
        <w:rPr>
          <w:rFonts w:hint="eastAsia"/>
        </w:rPr>
        <w:t>V</w:t>
      </w:r>
      <w:r>
        <w:t>LP16 /PUCK</w:t>
      </w:r>
    </w:p>
    <w:p w14:paraId="187309C9" w14:textId="305FC193" w:rsidR="00F0009F" w:rsidRDefault="00D4472E" w:rsidP="00F0009F">
      <w:r>
        <w:rPr>
          <w:rFonts w:hint="eastAsia"/>
        </w:rPr>
        <w:t>加装激光雷达，传感器上有信号线的一端冲车窗的位置，激光雷达上连有电源连接盒，盒子上有电源线接口和网线接口</w:t>
      </w:r>
      <w:r w:rsidR="00F54F8B">
        <w:rPr>
          <w:rFonts w:hint="eastAsia"/>
        </w:rPr>
        <w:t>和G</w:t>
      </w:r>
      <w:r w:rsidR="00F54F8B">
        <w:t>PS</w:t>
      </w:r>
      <w:r w:rsidR="00F54F8B">
        <w:rPr>
          <w:rFonts w:hint="eastAsia"/>
        </w:rPr>
        <w:t>口</w:t>
      </w:r>
      <w:r>
        <w:rPr>
          <w:rFonts w:hint="eastAsia"/>
        </w:rPr>
        <w:t>，连接盒安装在副驾驶的</w:t>
      </w:r>
      <w:r w:rsidR="00290E8A">
        <w:rPr>
          <w:rFonts w:hint="eastAsia"/>
        </w:rPr>
        <w:t>工具箱</w:t>
      </w:r>
      <w:r>
        <w:rPr>
          <w:rFonts w:hint="eastAsia"/>
        </w:rPr>
        <w:t>上</w:t>
      </w:r>
      <w:r w:rsidR="00290E8A">
        <w:rPr>
          <w:rFonts w:hint="eastAsia"/>
        </w:rPr>
        <w:t>，用3</w:t>
      </w:r>
      <w:r w:rsidR="00290E8A">
        <w:t>M</w:t>
      </w:r>
      <w:r w:rsidR="00290E8A">
        <w:rPr>
          <w:rFonts w:hint="eastAsia"/>
        </w:rPr>
        <w:t>胶固定</w:t>
      </w:r>
      <w:r>
        <w:rPr>
          <w:rFonts w:hint="eastAsia"/>
        </w:rPr>
        <w:t>。</w:t>
      </w:r>
      <w:r w:rsidR="00290E8A">
        <w:rPr>
          <w:rFonts w:hint="eastAsia"/>
        </w:rPr>
        <w:t>电源线缠在副驾驶遮光板上。</w:t>
      </w:r>
      <w:r>
        <w:rPr>
          <w:rFonts w:hint="eastAsia"/>
        </w:rPr>
        <w:t>激光雷达电源连接盒内有绿色的L</w:t>
      </w:r>
      <w:r>
        <w:t>ED</w:t>
      </w:r>
      <w:r>
        <w:rPr>
          <w:rFonts w:hint="eastAsia"/>
        </w:rPr>
        <w:t>灯常亮。没有工控机，我们的工控机的容量好像是4个G，不好用，直接用的笔记本电脑。（如果工控机启动</w:t>
      </w:r>
      <w:r w:rsidR="00290E8A">
        <w:rPr>
          <w:rFonts w:hint="eastAsia"/>
        </w:rPr>
        <w:t>有小圆点，如果</w:t>
      </w:r>
      <w:r>
        <w:rPr>
          <w:rFonts w:hint="eastAsia"/>
        </w:rPr>
        <w:t>黑屏，可以使用</w:t>
      </w:r>
      <w:r>
        <w:t>CRTL+</w:t>
      </w:r>
      <w:r>
        <w:rPr>
          <w:rFonts w:hint="eastAsia"/>
        </w:rPr>
        <w:t>alt+delete重启）</w:t>
      </w:r>
    </w:p>
    <w:p w14:paraId="305A8232" w14:textId="77777777" w:rsidR="00783D8F" w:rsidRDefault="00783D8F" w:rsidP="00783D8F">
      <w:pPr>
        <w:jc w:val="left"/>
      </w:pPr>
      <w:r>
        <w:rPr>
          <w:rFonts w:hint="eastAsia"/>
        </w:rPr>
        <w:t>一般会有launch文件进行加载，找到Map的</w:t>
      </w:r>
      <w:r>
        <w:t xml:space="preserve"> launch</w:t>
      </w:r>
      <w:r>
        <w:rPr>
          <w:rFonts w:hint="eastAsia"/>
        </w:rPr>
        <w:t>所在的文件夹</w:t>
      </w:r>
    </w:p>
    <w:p w14:paraId="1B418066" w14:textId="77777777" w:rsidR="00783D8F" w:rsidRDefault="00783D8F" w:rsidP="00783D8F">
      <w:pPr>
        <w:jc w:val="left"/>
      </w:pPr>
      <w:r w:rsidRPr="00783D8F">
        <w:rPr>
          <w:rFonts w:hint="eastAsia"/>
          <w:highlight w:val="red"/>
        </w:rPr>
        <w:t>地图导入结束</w:t>
      </w:r>
    </w:p>
    <w:p w14:paraId="17FF1878" w14:textId="120B1F91" w:rsidR="00783D8F" w:rsidRPr="00783D8F" w:rsidRDefault="00783D8F" w:rsidP="00F0009F">
      <w:pPr>
        <w:rPr>
          <w:del w:id="57" w:author="唐 娜" w:date="2020-05-14T10:20:00Z"/>
        </w:rPr>
      </w:pPr>
      <w:r>
        <w:rPr>
          <w:rFonts w:hint="eastAsia"/>
        </w:rPr>
        <w:t>坐标系有base_link坐标系（</w:t>
      </w:r>
      <w:r w:rsidRPr="00783D8F">
        <w:rPr>
          <w:rFonts w:hint="eastAsia"/>
          <w:highlight w:val="red"/>
        </w:rPr>
        <w:t>存在的坐标变换</w:t>
      </w:r>
      <w:r>
        <w:rPr>
          <w:rFonts w:hint="eastAsia"/>
        </w:rPr>
        <w:t>）</w:t>
      </w:r>
    </w:p>
    <w:p w14:paraId="47C3B74A" w14:textId="368082C7" w:rsidR="00290E8A" w:rsidRDefault="00290E8A" w:rsidP="00F0009F">
      <w:pPr>
        <w:rPr>
          <w:del w:id="58" w:author="唐 娜" w:date="2020-05-14T10:20:00Z"/>
        </w:rPr>
      </w:pPr>
    </w:p>
    <w:p w14:paraId="32314DE9" w14:textId="77777777" w:rsidR="00290E8A" w:rsidRPr="00F0009F" w:rsidRDefault="00290E8A" w:rsidP="00F0009F">
      <w:pPr>
        <w:rPr>
          <w:del w:id="59" w:author="唐 娜" w:date="2020-05-14T10:20:00Z"/>
        </w:rPr>
      </w:pPr>
    </w:p>
    <w:p w14:paraId="76A7D76C" w14:textId="6442DF69" w:rsidR="00F0009F" w:rsidRPr="00F0009F" w:rsidRDefault="00F0009F" w:rsidP="00F0009F"/>
    <w:p w14:paraId="005ED9E3" w14:textId="5AB8D05A" w:rsidR="006B2E2A" w:rsidRDefault="006B2E2A">
      <w:pPr>
        <w:pStyle w:val="4"/>
        <w:rPr>
          <w:moveTo w:id="60" w:author="唐 娜" w:date="2020-05-14T10:20:00Z"/>
        </w:rPr>
      </w:pPr>
      <w:moveToRangeStart w:id="61" w:author="唐 娜" w:date="2020-05-14T10:20:00Z" w:name="move40344058"/>
      <w:moveTo w:id="62" w:author="唐 娜" w:date="2020-05-14T10:20:00Z">
        <w:r>
          <w:rPr>
            <w:rFonts w:hint="eastAsia"/>
          </w:rPr>
          <w:t>激光雷达</w:t>
        </w:r>
        <w:r>
          <w:t>VLP16</w:t>
        </w:r>
        <w:r>
          <w:rPr>
            <w:rFonts w:hint="eastAsia"/>
          </w:rPr>
          <w:t>配置</w:t>
        </w:r>
      </w:moveTo>
    </w:p>
    <w:moveToRangeEnd w:id="61"/>
    <w:p w14:paraId="7F1DF3CB" w14:textId="59719B34" w:rsidR="006D4E5F" w:rsidRPr="006D4E5F" w:rsidRDefault="006D4E5F" w:rsidP="006D4E5F">
      <w:pPr>
        <w:pStyle w:val="a9"/>
        <w:numPr>
          <w:ilvl w:val="0"/>
          <w:numId w:val="75"/>
        </w:numPr>
        <w:ind w:firstLineChars="0"/>
        <w:rPr>
          <w:ins w:id="63" w:author="唐 娜" w:date="2020-05-14T10:20:00Z"/>
          <w:b/>
          <w:bCs/>
        </w:rPr>
      </w:pPr>
      <w:ins w:id="64" w:author="唐 娜" w:date="2020-05-14T10:20:00Z">
        <w:r w:rsidRPr="006D4E5F">
          <w:rPr>
            <w:rFonts w:hint="eastAsia"/>
            <w:b/>
            <w:bCs/>
          </w:rPr>
          <w:t>系统使用的是ubuntu</w:t>
        </w:r>
        <w:r w:rsidRPr="006D4E5F">
          <w:rPr>
            <w:b/>
            <w:bCs/>
          </w:rPr>
          <w:t>16.04 *64</w:t>
        </w:r>
      </w:ins>
    </w:p>
    <w:p w14:paraId="765BF1DA" w14:textId="34104093" w:rsidR="006D4E5F" w:rsidRPr="006D4E5F" w:rsidRDefault="006D4E5F" w:rsidP="006D4E5F">
      <w:pPr>
        <w:pStyle w:val="a9"/>
        <w:numPr>
          <w:ilvl w:val="0"/>
          <w:numId w:val="75"/>
        </w:numPr>
        <w:ind w:firstLineChars="0"/>
        <w:rPr>
          <w:ins w:id="65" w:author="唐 娜" w:date="2020-05-14T10:20:00Z"/>
          <w:b/>
          <w:bCs/>
        </w:rPr>
      </w:pPr>
      <w:ins w:id="66" w:author="唐 娜" w:date="2020-05-14T10:20:00Z">
        <w:r w:rsidRPr="006D4E5F">
          <w:rPr>
            <w:b/>
            <w:bCs/>
          </w:rPr>
          <w:t>Ros版本：kinetic</w:t>
        </w:r>
      </w:ins>
    </w:p>
    <w:p w14:paraId="7518AFC0" w14:textId="678981D7" w:rsidR="006B2E2A" w:rsidRPr="006B2E2A" w:rsidRDefault="006B2E2A" w:rsidP="006B2E2A">
      <w:pPr>
        <w:rPr>
          <w:ins w:id="67" w:author="唐 娜" w:date="2020-05-14T10:20:00Z"/>
          <w:b/>
          <w:bCs/>
        </w:rPr>
      </w:pPr>
      <w:ins w:id="68" w:author="唐 娜" w:date="2020-05-14T10:20:00Z">
        <w:r>
          <w:rPr>
            <w:rFonts w:hint="eastAsia"/>
            <w:b/>
            <w:bCs/>
          </w:rPr>
          <w:t>官网</w:t>
        </w:r>
        <w:r w:rsidRPr="006B2E2A">
          <w:rPr>
            <w:b/>
            <w:bCs/>
          </w:rPr>
          <w:t>https://www.velodynelidar.com/vlp-16.html</w:t>
        </w:r>
      </w:ins>
    </w:p>
    <w:p w14:paraId="1C487105" w14:textId="7AD219A1" w:rsidR="006B2E2A" w:rsidRPr="006B2E2A" w:rsidRDefault="006B2E2A" w:rsidP="006B2E2A">
      <w:pPr>
        <w:rPr>
          <w:ins w:id="69" w:author="唐 娜" w:date="2020-05-14T10:20:00Z"/>
        </w:rPr>
      </w:pPr>
      <w:ins w:id="70" w:author="唐 娜" w:date="2020-05-14T10:20:00Z">
        <w:r>
          <w:rPr>
            <w:rFonts w:hint="eastAsia"/>
          </w:rPr>
          <w:t>横向视角360</w:t>
        </w:r>
        <w:r>
          <w:rPr>
            <w:rFonts w:eastAsiaTheme="minorHAnsi"/>
          </w:rPr>
          <w:t>”</w:t>
        </w:r>
        <w:r>
          <w:rPr>
            <w:rFonts w:hint="eastAsia"/>
          </w:rPr>
          <w:t>，纵向视角30</w:t>
        </w:r>
        <w:r>
          <w:rPr>
            <w:rFonts w:eastAsiaTheme="minorHAnsi" w:hint="eastAsia"/>
          </w:rPr>
          <w:t>°</w:t>
        </w:r>
      </w:ins>
    </w:p>
    <w:p w14:paraId="51D99BB3" w14:textId="77777777" w:rsidR="006B2E2A" w:rsidRDefault="006B2E2A" w:rsidP="006B2E2A">
      <w:pPr>
        <w:rPr>
          <w:moveTo w:id="71" w:author="唐 娜" w:date="2020-05-14T10:20:00Z"/>
          <w:b/>
          <w:bCs/>
        </w:rPr>
      </w:pPr>
      <w:moveToRangeStart w:id="72" w:author="唐 娜" w:date="2020-05-14T10:20:00Z" w:name="move40344059"/>
      <w:moveTo w:id="73" w:author="唐 娜" w:date="2020-05-14T10:20:00Z">
        <w:r w:rsidRPr="00966533">
          <w:rPr>
            <w:rFonts w:hint="eastAsia"/>
            <w:b/>
            <w:bCs/>
          </w:rPr>
          <w:lastRenderedPageBreak/>
          <w:t>激光雷达</w:t>
        </w:r>
        <w:r w:rsidRPr="00966533">
          <w:rPr>
            <w:b/>
            <w:bCs/>
          </w:rPr>
          <w:t>VLP</w:t>
        </w:r>
        <w:r w:rsidRPr="00966533">
          <w:rPr>
            <w:rFonts w:hint="eastAsia"/>
            <w:b/>
            <w:bCs/>
          </w:rPr>
          <w:t>16配置的中网络桥接的问题</w:t>
        </w:r>
        <w:r>
          <w:rPr>
            <w:rFonts w:hint="eastAsia"/>
            <w:b/>
            <w:bCs/>
          </w:rPr>
          <w:t>：</w:t>
        </w:r>
      </w:moveTo>
    </w:p>
    <w:p w14:paraId="243711C0" w14:textId="77777777" w:rsidR="006B2E2A" w:rsidRDefault="006B2E2A" w:rsidP="006B2E2A">
      <w:pPr>
        <w:pStyle w:val="a9"/>
        <w:numPr>
          <w:ilvl w:val="0"/>
          <w:numId w:val="73"/>
        </w:numPr>
        <w:ind w:firstLineChars="0"/>
        <w:rPr>
          <w:moveTo w:id="74" w:author="唐 娜" w:date="2020-05-14T10:20:00Z"/>
        </w:rPr>
      </w:pPr>
      <w:moveTo w:id="75" w:author="唐 娜" w:date="2020-05-14T10:20:00Z">
        <w:r w:rsidRPr="00966533">
          <w:rPr>
            <w:rFonts w:hint="eastAsia"/>
          </w:rPr>
          <w:t>先将velodyne</w:t>
        </w:r>
        <w:r w:rsidRPr="00966533">
          <w:t xml:space="preserve"> VLP16</w:t>
        </w:r>
        <w:r w:rsidRPr="00966533">
          <w:rPr>
            <w:rFonts w:hint="eastAsia"/>
          </w:rPr>
          <w:t>的网口用网线与电脑相连。虚拟机网络设置为桥接模式。如果没有桥接模式的话需要先在V</w:t>
        </w:r>
        <w:r w:rsidRPr="00966533">
          <w:t>MWARE</w:t>
        </w:r>
        <w:r w:rsidRPr="00966533">
          <w:rPr>
            <w:rFonts w:hint="eastAsia"/>
          </w:rPr>
          <w:t>的选项栏的“编辑”下的虚拟网络编辑器中</w:t>
        </w:r>
        <w:r>
          <w:rPr>
            <w:rFonts w:hint="eastAsia"/>
          </w:rPr>
          <w:t>添加</w:t>
        </w:r>
        <w:r w:rsidRPr="00966533">
          <w:rPr>
            <w:rFonts w:hint="eastAsia"/>
          </w:rPr>
          <w:t>桥接模式（V</w:t>
        </w:r>
        <w:r w:rsidRPr="00966533">
          <w:t>M</w:t>
        </w:r>
        <w:r w:rsidRPr="00966533">
          <w:rPr>
            <w:rFonts w:hint="eastAsia"/>
          </w:rPr>
          <w:t>net</w:t>
        </w:r>
        <w:r w:rsidRPr="00966533">
          <w:t>0</w:t>
        </w:r>
        <w:r w:rsidRPr="00966533">
          <w:rPr>
            <w:rFonts w:hint="eastAsia"/>
          </w:rPr>
          <w:t>）|补充：V</w:t>
        </w:r>
        <w:r w:rsidRPr="00966533">
          <w:t>M</w:t>
        </w:r>
        <w:r w:rsidRPr="00966533">
          <w:rPr>
            <w:rFonts w:hint="eastAsia"/>
          </w:rPr>
          <w:t>n</w:t>
        </w:r>
        <w:r w:rsidRPr="00966533">
          <w:t>et1(</w:t>
        </w:r>
        <w:r w:rsidRPr="00966533">
          <w:rPr>
            <w:rFonts w:hint="eastAsia"/>
          </w:rPr>
          <w:t>仅主机模式</w:t>
        </w:r>
        <w:r w:rsidRPr="00966533">
          <w:t>)</w:t>
        </w:r>
        <w:r w:rsidRPr="00966533">
          <w:rPr>
            <w:rFonts w:hint="eastAsia"/>
          </w:rPr>
          <w:t>、V</w:t>
        </w:r>
        <w:r w:rsidRPr="00966533">
          <w:t>M</w:t>
        </w:r>
        <w:r w:rsidRPr="00966533">
          <w:rPr>
            <w:rFonts w:hint="eastAsia"/>
          </w:rPr>
          <w:t>net</w:t>
        </w:r>
        <w:r w:rsidRPr="00966533">
          <w:t>8(NAT</w:t>
        </w:r>
        <w:r w:rsidRPr="00966533">
          <w:rPr>
            <w:rFonts w:hint="eastAsia"/>
          </w:rPr>
          <w:t>模式</w:t>
        </w:r>
        <w:r w:rsidRPr="00966533">
          <w:t>)</w:t>
        </w:r>
        <w:r>
          <w:rPr>
            <w:rFonts w:hint="eastAsia"/>
          </w:rPr>
          <w:t>。</w:t>
        </w:r>
      </w:moveTo>
    </w:p>
    <w:p w14:paraId="6FB0ADF1" w14:textId="77777777" w:rsidR="006B2E2A" w:rsidRDefault="006B2E2A" w:rsidP="006B2E2A">
      <w:pPr>
        <w:pStyle w:val="a9"/>
        <w:ind w:left="420" w:firstLineChars="0" w:firstLine="0"/>
        <w:rPr>
          <w:moveTo w:id="76" w:author="唐 娜" w:date="2020-05-14T10:20:00Z"/>
        </w:rPr>
      </w:pPr>
      <w:moveTo w:id="77" w:author="唐 娜" w:date="2020-05-14T10:20:00Z">
        <w:r>
          <w:rPr>
            <w:noProof/>
          </w:rPr>
          <w:drawing>
            <wp:inline distT="0" distB="0" distL="0" distR="0" wp14:anchorId="64E2D414" wp14:editId="6CEEE0EC">
              <wp:extent cx="5274310" cy="465518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655185"/>
                      </a:xfrm>
                      <a:prstGeom prst="rect">
                        <a:avLst/>
                      </a:prstGeom>
                    </pic:spPr>
                  </pic:pic>
                </a:graphicData>
              </a:graphic>
            </wp:inline>
          </w:drawing>
        </w:r>
      </w:moveTo>
    </w:p>
    <w:p w14:paraId="680DE36B" w14:textId="77777777" w:rsidR="006B2E2A" w:rsidRDefault="006B2E2A" w:rsidP="006B2E2A">
      <w:pPr>
        <w:pStyle w:val="a9"/>
        <w:numPr>
          <w:ilvl w:val="0"/>
          <w:numId w:val="73"/>
        </w:numPr>
        <w:ind w:firstLineChars="0"/>
        <w:rPr>
          <w:moveTo w:id="78" w:author="唐 娜" w:date="2020-05-14T10:20:00Z"/>
        </w:rPr>
      </w:pPr>
      <w:moveTo w:id="79" w:author="唐 娜" w:date="2020-05-14T10:20:00Z">
        <w:r>
          <w:rPr>
            <w:rFonts w:hint="eastAsia"/>
          </w:rPr>
          <w:t>设置虚拟机的网络配置：</w:t>
        </w:r>
      </w:moveTo>
    </w:p>
    <w:p w14:paraId="77DA7D39" w14:textId="77777777" w:rsidR="006B2E2A" w:rsidRDefault="006B2E2A" w:rsidP="006B2E2A">
      <w:pPr>
        <w:pStyle w:val="a9"/>
        <w:ind w:left="420" w:firstLineChars="0" w:firstLine="0"/>
        <w:rPr>
          <w:moveTo w:id="80" w:author="唐 娜" w:date="2020-05-14T10:20:00Z"/>
        </w:rPr>
      </w:pPr>
      <w:moveTo w:id="81" w:author="唐 娜" w:date="2020-05-14T10:20:00Z">
        <w:r>
          <w:rPr>
            <w:rFonts w:hint="eastAsia"/>
          </w:rPr>
          <w:t>编辑</w:t>
        </w:r>
        <w:r>
          <w:sym w:font="Wingdings" w:char="F0E0"/>
        </w:r>
        <w:r>
          <w:rPr>
            <w:rFonts w:hint="eastAsia"/>
          </w:rPr>
          <w:t>虚拟机网络编辑器</w:t>
        </w:r>
        <w:r>
          <w:sym w:font="Wingdings" w:char="F0E0"/>
        </w:r>
        <w:r>
          <w:t>VM</w:t>
        </w:r>
        <w:r>
          <w:rPr>
            <w:rFonts w:hint="eastAsia"/>
          </w:rPr>
          <w:t>net</w:t>
        </w:r>
        <w:r>
          <w:t>0</w:t>
        </w:r>
      </w:moveTo>
    </w:p>
    <w:p w14:paraId="1402EF7E" w14:textId="77777777" w:rsidR="006B2E2A" w:rsidRDefault="006B2E2A" w:rsidP="006B2E2A">
      <w:pPr>
        <w:pStyle w:val="a9"/>
        <w:ind w:left="420" w:firstLineChars="0" w:firstLine="0"/>
        <w:rPr>
          <w:moveTo w:id="82" w:author="唐 娜" w:date="2020-05-14T10:20:00Z"/>
        </w:rPr>
      </w:pPr>
      <w:moveTo w:id="83" w:author="唐 娜" w:date="2020-05-14T10:20:00Z">
        <w:r>
          <w:rPr>
            <w:rFonts w:hint="eastAsia"/>
          </w:rPr>
          <w:t>U</w:t>
        </w:r>
        <w:r>
          <w:t>buntu</w:t>
        </w:r>
        <w:r>
          <w:rPr>
            <w:rFonts w:hint="eastAsia"/>
          </w:rPr>
          <w:t>虚拟机中</w:t>
        </w:r>
        <w:r>
          <w:sym w:font="Wingdings" w:char="F0E0"/>
        </w:r>
        <w:r>
          <w:rPr>
            <w:rFonts w:hint="eastAsia"/>
          </w:rPr>
          <w:t>设备网络适配器桥接模式自动</w:t>
        </w:r>
      </w:moveTo>
    </w:p>
    <w:p w14:paraId="4FAA6AF2" w14:textId="77777777" w:rsidR="006B2E2A" w:rsidRDefault="006B2E2A" w:rsidP="006B2E2A">
      <w:pPr>
        <w:pStyle w:val="a9"/>
        <w:ind w:left="420" w:firstLineChars="0" w:firstLine="0"/>
        <w:jc w:val="center"/>
        <w:rPr>
          <w:moveTo w:id="84" w:author="唐 娜" w:date="2020-05-14T10:20:00Z"/>
        </w:rPr>
      </w:pPr>
      <w:moveTo w:id="85" w:author="唐 娜" w:date="2020-05-14T10:20:00Z">
        <w:r>
          <w:rPr>
            <w:noProof/>
          </w:rPr>
          <w:drawing>
            <wp:inline distT="0" distB="0" distL="0" distR="0" wp14:anchorId="2337BFE3" wp14:editId="2CC92E93">
              <wp:extent cx="1725433" cy="2401376"/>
              <wp:effectExtent l="0" t="0" r="825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32813" cy="2411647"/>
                      </a:xfrm>
                      <a:prstGeom prst="rect">
                        <a:avLst/>
                      </a:prstGeom>
                    </pic:spPr>
                  </pic:pic>
                </a:graphicData>
              </a:graphic>
            </wp:inline>
          </w:drawing>
        </w:r>
      </w:moveTo>
    </w:p>
    <w:p w14:paraId="57D5AC44" w14:textId="77777777" w:rsidR="006B2E2A" w:rsidRDefault="006B2E2A" w:rsidP="006B2E2A">
      <w:pPr>
        <w:pStyle w:val="a9"/>
        <w:numPr>
          <w:ilvl w:val="0"/>
          <w:numId w:val="73"/>
        </w:numPr>
        <w:ind w:firstLineChars="0"/>
        <w:rPr>
          <w:moveTo w:id="86" w:author="唐 娜" w:date="2020-05-14T10:20:00Z"/>
        </w:rPr>
      </w:pPr>
      <w:moveTo w:id="87" w:author="唐 娜" w:date="2020-05-14T10:20:00Z">
        <w:r>
          <w:rPr>
            <w:rFonts w:hint="eastAsia"/>
          </w:rPr>
          <w:lastRenderedPageBreak/>
          <w:t>电脑windows系统下的以太网，更改适配器选项</w:t>
        </w:r>
        <w:r>
          <w:sym w:font="Wingdings" w:char="F0E0"/>
        </w:r>
        <w:r>
          <w:rPr>
            <w:rFonts w:hint="eastAsia"/>
          </w:rPr>
          <w:t>属性</w:t>
        </w:r>
        <w:r>
          <w:sym w:font="Wingdings" w:char="F0E0"/>
        </w:r>
        <w:r>
          <w:rPr>
            <w:rFonts w:hint="eastAsia"/>
          </w:rPr>
          <w:t>双击</w:t>
        </w:r>
        <w:r>
          <w:rPr>
            <w:noProof/>
          </w:rPr>
          <w:drawing>
            <wp:inline distT="0" distB="0" distL="0" distR="0" wp14:anchorId="3D0C7F57" wp14:editId="237E0074">
              <wp:extent cx="1714286" cy="247619"/>
              <wp:effectExtent l="0" t="0" r="635"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286" cy="247619"/>
                      </a:xfrm>
                      <a:prstGeom prst="rect">
                        <a:avLst/>
                      </a:prstGeom>
                    </pic:spPr>
                  </pic:pic>
                </a:graphicData>
              </a:graphic>
            </wp:inline>
          </w:drawing>
        </w:r>
        <w:r>
          <w:sym w:font="Wingdings" w:char="F0E0"/>
        </w:r>
        <w:r>
          <w:rPr>
            <w:noProof/>
          </w:rPr>
          <w:drawing>
            <wp:inline distT="0" distB="0" distL="0" distR="0" wp14:anchorId="33E41F6F" wp14:editId="5196AF21">
              <wp:extent cx="1728643" cy="2051436"/>
              <wp:effectExtent l="0" t="0" r="508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36007" cy="2060176"/>
                      </a:xfrm>
                      <a:prstGeom prst="rect">
                        <a:avLst/>
                      </a:prstGeom>
                    </pic:spPr>
                  </pic:pic>
                </a:graphicData>
              </a:graphic>
            </wp:inline>
          </w:drawing>
        </w:r>
        <w:r>
          <w:sym w:font="Wingdings" w:char="F0E0"/>
        </w:r>
      </w:moveTo>
    </w:p>
    <w:p w14:paraId="3B3E8B30" w14:textId="77777777" w:rsidR="006B2E2A" w:rsidRDefault="006B2E2A" w:rsidP="006B2E2A">
      <w:pPr>
        <w:pStyle w:val="a9"/>
        <w:numPr>
          <w:ilvl w:val="0"/>
          <w:numId w:val="73"/>
        </w:numPr>
        <w:ind w:firstLineChars="0"/>
        <w:rPr>
          <w:moveTo w:id="88" w:author="唐 娜" w:date="2020-05-14T10:20:00Z"/>
        </w:rPr>
      </w:pPr>
      <w:moveTo w:id="89" w:author="唐 娜" w:date="2020-05-14T10:20:00Z">
        <w:r w:rsidRPr="005C37E5">
          <w:rPr>
            <w:rFonts w:hint="eastAsia"/>
            <w:b/>
            <w:bCs/>
          </w:rPr>
          <w:t>桥接模式</w:t>
        </w:r>
        <w:r>
          <w:rPr>
            <w:rFonts w:hint="eastAsia"/>
          </w:rPr>
          <w:t>下，虚拟机I</w:t>
        </w:r>
        <w:r>
          <w:t>P</w:t>
        </w:r>
        <w:r>
          <w:rPr>
            <w:rFonts w:hint="eastAsia"/>
          </w:rPr>
          <w:t>需要和主机在同一个网段，如果需要联网的话，网关与D</w:t>
        </w:r>
        <w:r>
          <w:t>NS</w:t>
        </w:r>
        <w:r>
          <w:rPr>
            <w:rFonts w:hint="eastAsia"/>
          </w:rPr>
          <w:t>需要与主机网卡一致。我设置的电脑的I</w:t>
        </w:r>
        <w:r>
          <w:t>P</w:t>
        </w:r>
        <w:r>
          <w:rPr>
            <w:rFonts w:hint="eastAsia"/>
          </w:rPr>
          <w:t>地址是</w:t>
        </w:r>
        <w:r w:rsidRPr="002D7DDB">
          <w:rPr>
            <w:rFonts w:hint="eastAsia"/>
            <w:b/>
            <w:bCs/>
            <w:color w:val="FF0000"/>
          </w:rPr>
          <w:t>1</w:t>
        </w:r>
        <w:r w:rsidRPr="002D7DDB">
          <w:rPr>
            <w:b/>
            <w:bCs/>
            <w:color w:val="FF0000"/>
          </w:rPr>
          <w:t>9</w:t>
        </w:r>
        <w:r w:rsidRPr="002D7DDB">
          <w:rPr>
            <w:rFonts w:hint="eastAsia"/>
            <w:b/>
            <w:bCs/>
            <w:color w:val="FF0000"/>
          </w:rPr>
          <w:t>2</w:t>
        </w:r>
        <w:r w:rsidRPr="002D7DDB">
          <w:rPr>
            <w:b/>
            <w:bCs/>
            <w:color w:val="FF0000"/>
          </w:rPr>
          <w:t>.168.1.200</w:t>
        </w:r>
        <w:r w:rsidRPr="002D7DDB">
          <w:rPr>
            <w:b/>
            <w:bCs/>
          </w:rPr>
          <w:t>(</w:t>
        </w:r>
        <w:r>
          <w:rPr>
            <w:rFonts w:hint="eastAsia"/>
          </w:rPr>
          <w:t>只要不是201</w:t>
        </w:r>
        <w:r w:rsidRPr="002D7DDB">
          <w:rPr>
            <w:rFonts w:hint="eastAsia"/>
            <w:color w:val="FF0000"/>
          </w:rPr>
          <w:t>201是激光雷达的</w:t>
        </w:r>
        <w:r>
          <w:rPr>
            <w:rFonts w:hint="eastAsia"/>
          </w:rPr>
          <w:t>就可以了</w:t>
        </w:r>
        <w:r>
          <w:t>)</w:t>
        </w:r>
        <w:r w:rsidRPr="002D7DDB">
          <w:rPr>
            <w:rFonts w:hint="eastAsia"/>
            <w:b/>
            <w:bCs/>
          </w:rPr>
          <w:t>子网掩码是255.255.255.0</w:t>
        </w:r>
        <w:r>
          <w:rPr>
            <w:rFonts w:hint="eastAsia"/>
          </w:rPr>
          <w:t>。如果不能及时更新，可以先禁用这个网络再启用该网络就可以了</w:t>
        </w:r>
      </w:moveTo>
    </w:p>
    <w:p w14:paraId="696E8C26" w14:textId="77777777" w:rsidR="006B2E2A" w:rsidRPr="002D7DDB" w:rsidRDefault="006B2E2A" w:rsidP="006B2E2A">
      <w:pPr>
        <w:pStyle w:val="a9"/>
        <w:numPr>
          <w:ilvl w:val="0"/>
          <w:numId w:val="73"/>
        </w:numPr>
        <w:ind w:firstLineChars="0"/>
        <w:rPr>
          <w:moveTo w:id="90" w:author="唐 娜" w:date="2020-05-14T10:20:00Z"/>
        </w:rPr>
      </w:pPr>
      <w:moveTo w:id="91" w:author="唐 娜" w:date="2020-05-14T10:20:00Z">
        <w:r>
          <w:rPr>
            <w:rFonts w:hint="eastAsia"/>
          </w:rPr>
          <w:t>U</w:t>
        </w:r>
        <w:r>
          <w:t>buntu</w:t>
        </w:r>
        <w:r>
          <w:rPr>
            <w:rFonts w:hint="eastAsia"/>
          </w:rPr>
          <w:t>网络设置是编辑网络连接</w:t>
        </w:r>
        <w:r>
          <w:sym w:font="Wingdings" w:char="F0E0"/>
        </w:r>
        <w:r>
          <w:t>Ubuntu</w:t>
        </w:r>
        <w:r>
          <w:rPr>
            <w:rFonts w:hint="eastAsia"/>
          </w:rPr>
          <w:t>的I</w:t>
        </w:r>
        <w:r>
          <w:t>P</w:t>
        </w:r>
        <w:r>
          <w:rPr>
            <w:rFonts w:hint="eastAsia"/>
          </w:rPr>
          <w:t>地址是</w:t>
        </w:r>
        <w:r w:rsidRPr="002D7DDB">
          <w:rPr>
            <w:rFonts w:hint="eastAsia"/>
            <w:b/>
            <w:bCs/>
          </w:rPr>
          <w:t>192.168.</w:t>
        </w:r>
        <w:r w:rsidRPr="002D7DDB">
          <w:rPr>
            <w:b/>
            <w:bCs/>
          </w:rPr>
          <w:t>1.201</w:t>
        </w:r>
      </w:moveTo>
    </w:p>
    <w:p w14:paraId="5103743B" w14:textId="77777777" w:rsidR="006B2E2A" w:rsidRDefault="006B2E2A" w:rsidP="006B2E2A">
      <w:pPr>
        <w:pStyle w:val="a9"/>
        <w:ind w:left="420" w:firstLineChars="0" w:firstLine="0"/>
        <w:rPr>
          <w:moveTo w:id="92" w:author="唐 娜" w:date="2020-05-14T10:20:00Z"/>
        </w:rPr>
      </w:pPr>
      <w:moveTo w:id="93" w:author="唐 娜" w:date="2020-05-14T10:20:00Z">
        <w:r>
          <w:rPr>
            <w:rFonts w:hint="eastAsia"/>
            <w:b/>
            <w:bCs/>
          </w:rPr>
          <w:t>子网掩码是255.255.255.0</w:t>
        </w:r>
      </w:moveTo>
    </w:p>
    <w:p w14:paraId="0C8EE0E4" w14:textId="77777777" w:rsidR="006B2E2A" w:rsidRDefault="006B2E2A" w:rsidP="006B2E2A">
      <w:pPr>
        <w:pStyle w:val="a9"/>
        <w:ind w:left="420" w:firstLineChars="0" w:firstLine="0"/>
        <w:rPr>
          <w:moveTo w:id="94" w:author="唐 娜" w:date="2020-05-14T10:20:00Z"/>
        </w:rPr>
      </w:pPr>
      <w:moveTo w:id="95" w:author="唐 娜" w:date="2020-05-14T10:20:00Z">
        <w:r>
          <w:rPr>
            <w:noProof/>
          </w:rPr>
          <w:drawing>
            <wp:inline distT="0" distB="0" distL="0" distR="0" wp14:anchorId="1CC95B9C" wp14:editId="73CC223F">
              <wp:extent cx="2242268" cy="2194291"/>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3550" cy="2244475"/>
                      </a:xfrm>
                      <a:prstGeom prst="rect">
                        <a:avLst/>
                      </a:prstGeom>
                    </pic:spPr>
                  </pic:pic>
                </a:graphicData>
              </a:graphic>
            </wp:inline>
          </w:drawing>
        </w:r>
        <w:r>
          <w:rPr>
            <w:noProof/>
          </w:rPr>
          <w:drawing>
            <wp:inline distT="0" distB="0" distL="0" distR="0" wp14:anchorId="794ABC06" wp14:editId="431C3D2C">
              <wp:extent cx="2625314" cy="2201877"/>
              <wp:effectExtent l="0" t="0" r="381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59001" cy="2230130"/>
                      </a:xfrm>
                      <a:prstGeom prst="rect">
                        <a:avLst/>
                      </a:prstGeom>
                    </pic:spPr>
                  </pic:pic>
                </a:graphicData>
              </a:graphic>
            </wp:inline>
          </w:drawing>
        </w:r>
        <w:r>
          <w:rPr>
            <w:noProof/>
          </w:rPr>
          <w:lastRenderedPageBreak/>
          <w:drawing>
            <wp:inline distT="0" distB="0" distL="0" distR="0" wp14:anchorId="2D6398BA" wp14:editId="60E6E5F2">
              <wp:extent cx="2886323" cy="2944355"/>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4256" cy="3044257"/>
                      </a:xfrm>
                      <a:prstGeom prst="rect">
                        <a:avLst/>
                      </a:prstGeom>
                    </pic:spPr>
                  </pic:pic>
                </a:graphicData>
              </a:graphic>
            </wp:inline>
          </w:drawing>
        </w:r>
      </w:moveTo>
    </w:p>
    <w:p w14:paraId="60563C0E" w14:textId="77777777" w:rsidR="006B2E2A" w:rsidRDefault="006B2E2A" w:rsidP="006B2E2A">
      <w:pPr>
        <w:pStyle w:val="a9"/>
        <w:numPr>
          <w:ilvl w:val="0"/>
          <w:numId w:val="73"/>
        </w:numPr>
        <w:ind w:firstLineChars="0"/>
        <w:rPr>
          <w:moveTo w:id="96" w:author="唐 娜" w:date="2020-05-14T10:20:00Z"/>
        </w:rPr>
      </w:pPr>
      <w:moveTo w:id="97" w:author="唐 娜" w:date="2020-05-14T10:20:00Z">
        <w:r>
          <w:rPr>
            <w:rFonts w:hint="eastAsia"/>
          </w:rPr>
          <w:t>用Ubuntu的网络访问</w:t>
        </w:r>
        <w:r w:rsidRPr="003F123A">
          <w:rPr>
            <w:rFonts w:hint="eastAsia"/>
            <w:b/>
            <w:bCs/>
          </w:rPr>
          <w:t>192.168.1.201</w:t>
        </w:r>
      </w:moveTo>
    </w:p>
    <w:p w14:paraId="674ACBE3" w14:textId="77777777" w:rsidR="006B2E2A" w:rsidRDefault="006B2E2A" w:rsidP="006B2E2A">
      <w:pPr>
        <w:pStyle w:val="a9"/>
        <w:numPr>
          <w:ilvl w:val="0"/>
          <w:numId w:val="73"/>
        </w:numPr>
        <w:ind w:firstLineChars="0"/>
        <w:rPr>
          <w:moveTo w:id="98" w:author="唐 娜" w:date="2020-05-14T10:20:00Z"/>
        </w:rPr>
      </w:pPr>
      <w:moveTo w:id="99" w:author="唐 娜" w:date="2020-05-14T10:20:00Z">
        <w:r>
          <w:rPr>
            <w:rFonts w:hint="eastAsia"/>
          </w:rPr>
          <w:t>桥接的原理图：</w:t>
        </w:r>
      </w:moveTo>
    </w:p>
    <w:p w14:paraId="3B7CA566" w14:textId="77777777" w:rsidR="006B2E2A" w:rsidRDefault="006B2E2A" w:rsidP="006B2E2A">
      <w:pPr>
        <w:jc w:val="center"/>
        <w:rPr>
          <w:moveTo w:id="100" w:author="唐 娜" w:date="2020-05-14T10:20:00Z"/>
        </w:rPr>
      </w:pPr>
      <w:moveTo w:id="101" w:author="唐 娜" w:date="2020-05-14T10:20:00Z">
        <w:r w:rsidRPr="00966533">
          <w:rPr>
            <w:noProof/>
          </w:rPr>
          <w:drawing>
            <wp:inline distT="0" distB="0" distL="0" distR="0" wp14:anchorId="15104E9B" wp14:editId="2DA4540C">
              <wp:extent cx="4167898" cy="3204956"/>
              <wp:effectExtent l="0" t="0" r="444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75859" cy="3211078"/>
                      </a:xfrm>
                      <a:prstGeom prst="rect">
                        <a:avLst/>
                      </a:prstGeom>
                      <a:noFill/>
                      <a:ln>
                        <a:noFill/>
                      </a:ln>
                    </pic:spPr>
                  </pic:pic>
                </a:graphicData>
              </a:graphic>
            </wp:inline>
          </w:drawing>
        </w:r>
      </w:moveTo>
    </w:p>
    <w:p w14:paraId="37E1FD0B" w14:textId="77777777" w:rsidR="006B2E2A" w:rsidRPr="005C37E5" w:rsidRDefault="006B2E2A" w:rsidP="006B2E2A">
      <w:pPr>
        <w:rPr>
          <w:moveTo w:id="102" w:author="唐 娜" w:date="2020-05-14T10:20:00Z"/>
          <w:b/>
          <w:bCs/>
        </w:rPr>
      </w:pPr>
      <w:moveTo w:id="103" w:author="唐 娜" w:date="2020-05-14T10:20:00Z">
        <w:r w:rsidRPr="005C37E5">
          <w:rPr>
            <w:rFonts w:hint="eastAsia"/>
            <w:b/>
            <w:bCs/>
          </w:rPr>
          <w:t>如果想要连接普通网线进行上网的方法：</w:t>
        </w:r>
      </w:moveTo>
    </w:p>
    <w:p w14:paraId="73B5514E" w14:textId="77777777" w:rsidR="006B2E2A" w:rsidRDefault="006B2E2A" w:rsidP="006B2E2A">
      <w:pPr>
        <w:rPr>
          <w:moveTo w:id="104" w:author="唐 娜" w:date="2020-05-14T10:20:00Z"/>
          <w:b/>
          <w:bCs/>
        </w:rPr>
      </w:pPr>
      <w:moveTo w:id="105" w:author="唐 娜" w:date="2020-05-14T10:20:00Z">
        <w:r w:rsidRPr="00EB101F">
          <w:rPr>
            <w:rFonts w:hint="eastAsia"/>
            <w:b/>
            <w:bCs/>
          </w:rPr>
          <w:t>N</w:t>
        </w:r>
        <w:r w:rsidRPr="00EB101F">
          <w:rPr>
            <w:b/>
            <w:bCs/>
          </w:rPr>
          <w:t>AT</w:t>
        </w:r>
        <w:r w:rsidRPr="00EB101F">
          <w:rPr>
            <w:rFonts w:hint="eastAsia"/>
            <w:b/>
            <w:bCs/>
          </w:rPr>
          <w:t>连接方式</w:t>
        </w:r>
      </w:moveTo>
    </w:p>
    <w:p w14:paraId="0DFD1407" w14:textId="77777777" w:rsidR="006B2E2A" w:rsidRDefault="006B2E2A" w:rsidP="006B2E2A">
      <w:pPr>
        <w:rPr>
          <w:moveTo w:id="106" w:author="唐 娜" w:date="2020-05-14T10:20:00Z"/>
          <w:b/>
          <w:bCs/>
        </w:rPr>
      </w:pPr>
      <w:moveTo w:id="107" w:author="唐 娜" w:date="2020-05-14T10:20:00Z">
        <w:r>
          <w:rPr>
            <w:rFonts w:hint="eastAsia"/>
            <w:b/>
            <w:bCs/>
          </w:rPr>
          <w:t>如果电脑想使用无线网络，可以使用N</w:t>
        </w:r>
        <w:r>
          <w:rPr>
            <w:b/>
            <w:bCs/>
          </w:rPr>
          <w:t>AT</w:t>
        </w:r>
        <w:r>
          <w:rPr>
            <w:rFonts w:hint="eastAsia"/>
            <w:b/>
            <w:bCs/>
          </w:rPr>
          <w:t>模式。首先，将电脑的宽带连接好后设为自动获取（普通网线），I</w:t>
        </w:r>
        <w:r>
          <w:rPr>
            <w:b/>
            <w:bCs/>
          </w:rPr>
          <w:t>P</w:t>
        </w:r>
        <w:r>
          <w:rPr>
            <w:rFonts w:hint="eastAsia"/>
            <w:b/>
            <w:bCs/>
          </w:rPr>
          <w:t>设置为自动获取。然后将虚拟机模式改为</w:t>
        </w:r>
        <w:r>
          <w:rPr>
            <w:b/>
            <w:bCs/>
          </w:rPr>
          <w:t>NAT</w:t>
        </w:r>
        <w:r>
          <w:rPr>
            <w:rFonts w:hint="eastAsia"/>
            <w:b/>
            <w:bCs/>
          </w:rPr>
          <w:t>模式。编辑</w:t>
        </w:r>
        <w:r w:rsidRPr="0084783D">
          <w:rPr>
            <w:b/>
            <w:bCs/>
          </w:rPr>
          <w:sym w:font="Wingdings" w:char="F0E0"/>
        </w:r>
        <w:r>
          <w:rPr>
            <w:rFonts w:hint="eastAsia"/>
            <w:b/>
            <w:bCs/>
          </w:rPr>
          <w:t>虚拟机网络编辑器</w:t>
        </w:r>
        <w:r w:rsidRPr="0084783D">
          <w:rPr>
            <w:b/>
            <w:bCs/>
          </w:rPr>
          <w:sym w:font="Wingdings" w:char="F0E0"/>
        </w:r>
        <w:r>
          <w:rPr>
            <w:b/>
            <w:bCs/>
          </w:rPr>
          <w:t>VM</w:t>
        </w:r>
        <w:r>
          <w:rPr>
            <w:rFonts w:hint="eastAsia"/>
            <w:b/>
            <w:bCs/>
          </w:rPr>
          <w:t>net</w:t>
        </w:r>
        <w:r>
          <w:rPr>
            <w:b/>
            <w:bCs/>
          </w:rPr>
          <w:t>8</w:t>
        </w:r>
        <w:r w:rsidRPr="0084783D">
          <w:rPr>
            <w:b/>
            <w:bCs/>
          </w:rPr>
          <w:sym w:font="Wingdings" w:char="F0E0"/>
        </w:r>
        <w:r>
          <w:rPr>
            <w:b/>
            <w:bCs/>
          </w:rPr>
          <w:t>Ubuntu</w:t>
        </w:r>
        <w:r>
          <w:rPr>
            <w:rFonts w:hint="eastAsia"/>
            <w:b/>
            <w:bCs/>
          </w:rPr>
          <w:t>64位也换成N</w:t>
        </w:r>
        <w:r>
          <w:rPr>
            <w:b/>
            <w:bCs/>
          </w:rPr>
          <w:t>AT</w:t>
        </w:r>
        <w:r>
          <w:rPr>
            <w:rFonts w:hint="eastAsia"/>
            <w:b/>
            <w:bCs/>
          </w:rPr>
          <w:t>模式</w:t>
        </w:r>
        <w:r w:rsidRPr="0084783D">
          <w:rPr>
            <w:b/>
            <w:bCs/>
          </w:rPr>
          <w:sym w:font="Wingdings" w:char="F0E0"/>
        </w:r>
        <w:r>
          <w:rPr>
            <w:rFonts w:hint="eastAsia"/>
            <w:b/>
            <w:bCs/>
          </w:rPr>
          <w:t>开启虚拟机</w:t>
        </w:r>
        <w:r w:rsidRPr="0084783D">
          <w:rPr>
            <w:b/>
            <w:bCs/>
          </w:rPr>
          <w:sym w:font="Wingdings" w:char="F0E0"/>
        </w:r>
      </w:moveTo>
    </w:p>
    <w:p w14:paraId="40F5F93B" w14:textId="77777777" w:rsidR="006B2E2A" w:rsidRPr="0084783D" w:rsidRDefault="006B2E2A" w:rsidP="006B2E2A">
      <w:pPr>
        <w:rPr>
          <w:moveTo w:id="108" w:author="唐 娜" w:date="2020-05-14T10:20:00Z"/>
          <w:b/>
          <w:bCs/>
        </w:rPr>
      </w:pPr>
      <w:moveTo w:id="109" w:author="唐 娜" w:date="2020-05-14T10:20:00Z">
        <w:r>
          <w:rPr>
            <w:noProof/>
          </w:rPr>
          <w:lastRenderedPageBreak/>
          <w:drawing>
            <wp:inline distT="0" distB="0" distL="0" distR="0" wp14:anchorId="14390BA1" wp14:editId="6B7FECF6">
              <wp:extent cx="5274310" cy="459041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590415"/>
                      </a:xfrm>
                      <a:prstGeom prst="rect">
                        <a:avLst/>
                      </a:prstGeom>
                    </pic:spPr>
                  </pic:pic>
                </a:graphicData>
              </a:graphic>
            </wp:inline>
          </w:drawing>
        </w:r>
      </w:moveTo>
    </w:p>
    <w:moveToRangeEnd w:id="72"/>
    <w:p w14:paraId="3767181D" w14:textId="3AF5D624" w:rsidR="006B2E2A" w:rsidRDefault="006B2E2A" w:rsidP="006B2E2A">
      <w:pPr>
        <w:rPr>
          <w:ins w:id="110" w:author="唐 娜" w:date="2020-05-14T10:20:00Z"/>
        </w:rPr>
      </w:pPr>
      <w:ins w:id="111" w:author="唐 娜" w:date="2020-05-14T10:20:00Z">
        <w:r>
          <w:rPr>
            <w:rFonts w:hint="eastAsia"/>
          </w:rPr>
          <w:t>编译过程：</w:t>
        </w:r>
      </w:ins>
    </w:p>
    <w:tbl>
      <w:tblPr>
        <w:tblStyle w:val="aa"/>
        <w:tblW w:w="0" w:type="auto"/>
        <w:tblLook w:val="04A0" w:firstRow="1" w:lastRow="0" w:firstColumn="1" w:lastColumn="0" w:noHBand="0" w:noVBand="1"/>
      </w:tblPr>
      <w:tblGrid>
        <w:gridCol w:w="8296"/>
      </w:tblGrid>
      <w:tr w:rsidR="006B2E2A" w14:paraId="2BD52E67" w14:textId="77777777" w:rsidTr="006B2E2A">
        <w:tc>
          <w:tcPr>
            <w:tcW w:w="8296" w:type="dxa"/>
          </w:tcPr>
          <w:p w14:paraId="23CCD651" w14:textId="33EA8FE3" w:rsidR="006D4E5F" w:rsidRDefault="006D4E5F" w:rsidP="006B2E2A">
            <w:pPr>
              <w:rPr>
                <w:ins w:id="112" w:author="唐 娜" w:date="2020-05-14T10:20:00Z"/>
                <w:b/>
                <w:bCs/>
              </w:rPr>
            </w:pPr>
            <w:ins w:id="113" w:author="唐 娜" w:date="2020-05-14T10:20:00Z">
              <w:r>
                <w:rPr>
                  <w:rFonts w:hint="eastAsia"/>
                  <w:b/>
                  <w:bCs/>
                </w:rPr>
                <w:sym w:font="Wingdings 2" w:char="F045"/>
              </w:r>
              <w:r>
                <w:rPr>
                  <w:rFonts w:hint="eastAsia"/>
                  <w:b/>
                  <w:bCs/>
                </w:rPr>
                <w:t>安装R</w:t>
              </w:r>
              <w:r>
                <w:rPr>
                  <w:b/>
                  <w:bCs/>
                </w:rPr>
                <w:t>OS</w:t>
              </w:r>
              <w:r>
                <w:rPr>
                  <w:rFonts w:hint="eastAsia"/>
                  <w:b/>
                  <w:bCs/>
                </w:rPr>
                <w:t>依赖：</w:t>
              </w:r>
            </w:ins>
          </w:p>
          <w:p w14:paraId="327C5974" w14:textId="20AE1546" w:rsidR="006D4E5F" w:rsidRDefault="006D4E5F" w:rsidP="006B2E2A">
            <w:pPr>
              <w:rPr>
                <w:ins w:id="114" w:author="唐 娜" w:date="2020-05-14T10:20:00Z"/>
                <w:b/>
                <w:bCs/>
              </w:rPr>
            </w:pPr>
            <w:ins w:id="115" w:author="唐 娜" w:date="2020-05-14T10:20:00Z">
              <w:r>
                <w:rPr>
                  <w:rFonts w:hint="eastAsia"/>
                  <w:b/>
                  <w:bCs/>
                </w:rPr>
                <w:t>s</w:t>
              </w:r>
              <w:r>
                <w:rPr>
                  <w:b/>
                  <w:bCs/>
                </w:rPr>
                <w:t>udo apt-get install ros-kinetic-velodyne</w:t>
              </w:r>
            </w:ins>
          </w:p>
          <w:p w14:paraId="5172E5C3" w14:textId="489EB62E" w:rsidR="006D4E5F" w:rsidRDefault="006D4E5F" w:rsidP="006B2E2A">
            <w:pPr>
              <w:rPr>
                <w:ins w:id="116" w:author="唐 娜" w:date="2020-05-14T10:20:00Z"/>
                <w:b/>
                <w:bCs/>
              </w:rPr>
            </w:pPr>
            <w:ins w:id="117" w:author="唐 娜" w:date="2020-05-14T10:20:00Z">
              <w:r>
                <w:rPr>
                  <w:rFonts w:hint="eastAsia"/>
                  <w:b/>
                  <w:bCs/>
                </w:rPr>
                <w:sym w:font="Wingdings 2" w:char="F045"/>
              </w:r>
              <w:r>
                <w:rPr>
                  <w:rFonts w:hint="eastAsia"/>
                  <w:b/>
                  <w:bCs/>
                </w:rPr>
                <w:t>创建R</w:t>
              </w:r>
              <w:r>
                <w:rPr>
                  <w:b/>
                  <w:bCs/>
                </w:rPr>
                <w:t>OS</w:t>
              </w:r>
              <w:r>
                <w:rPr>
                  <w:rFonts w:hint="eastAsia"/>
                  <w:b/>
                  <w:bCs/>
                </w:rPr>
                <w:t>工程</w:t>
              </w:r>
            </w:ins>
          </w:p>
          <w:p w14:paraId="5FCD76EF" w14:textId="3ADF4E55" w:rsidR="006B2E2A" w:rsidRPr="006B2E2A" w:rsidRDefault="006B2E2A" w:rsidP="006B2E2A">
            <w:pPr>
              <w:rPr>
                <w:ins w:id="118" w:author="唐 娜" w:date="2020-05-14T10:20:00Z"/>
                <w:b/>
                <w:bCs/>
              </w:rPr>
            </w:pPr>
            <w:ins w:id="119" w:author="唐 娜" w:date="2020-05-14T10:20:00Z">
              <w:r w:rsidRPr="006B2E2A">
                <w:rPr>
                  <w:b/>
                  <w:bCs/>
                </w:rPr>
                <w:t>mkdir -p catkin_velodyne/src</w:t>
              </w:r>
            </w:ins>
          </w:p>
          <w:p w14:paraId="68589879" w14:textId="77777777" w:rsidR="006B2E2A" w:rsidRPr="006B2E2A" w:rsidRDefault="006B2E2A" w:rsidP="006B2E2A">
            <w:pPr>
              <w:rPr>
                <w:ins w:id="120" w:author="唐 娜" w:date="2020-05-14T10:20:00Z"/>
                <w:b/>
                <w:bCs/>
              </w:rPr>
            </w:pPr>
            <w:ins w:id="121" w:author="唐 娜" w:date="2020-05-14T10:20:00Z">
              <w:r w:rsidRPr="006B2E2A">
                <w:rPr>
                  <w:b/>
                  <w:bCs/>
                </w:rPr>
                <w:t>cd catkin_velodyne/src</w:t>
              </w:r>
            </w:ins>
          </w:p>
          <w:p w14:paraId="29DE3825" w14:textId="77777777" w:rsidR="006B2E2A" w:rsidRPr="006B2E2A" w:rsidRDefault="006B2E2A" w:rsidP="006B2E2A">
            <w:pPr>
              <w:rPr>
                <w:ins w:id="122" w:author="唐 娜" w:date="2020-05-14T10:20:00Z"/>
                <w:b/>
                <w:bCs/>
              </w:rPr>
            </w:pPr>
            <w:ins w:id="123" w:author="唐 娜" w:date="2020-05-14T10:20:00Z">
              <w:r w:rsidRPr="006B2E2A">
                <w:rPr>
                  <w:b/>
                  <w:bCs/>
                </w:rPr>
                <w:t>git clone https://github.com/ros-drivers/velodyne.git</w:t>
              </w:r>
            </w:ins>
          </w:p>
          <w:p w14:paraId="4D1CA348" w14:textId="77777777" w:rsidR="006B2E2A" w:rsidRPr="006B2E2A" w:rsidRDefault="006B2E2A" w:rsidP="006B2E2A">
            <w:pPr>
              <w:rPr>
                <w:ins w:id="124" w:author="唐 娜" w:date="2020-05-14T10:20:00Z"/>
                <w:b/>
                <w:bCs/>
              </w:rPr>
            </w:pPr>
            <w:ins w:id="125" w:author="唐 娜" w:date="2020-05-14T10:20:00Z">
              <w:r w:rsidRPr="006B2E2A">
                <w:rPr>
                  <w:b/>
                  <w:bCs/>
                </w:rPr>
                <w:t>cd ..</w:t>
              </w:r>
            </w:ins>
          </w:p>
          <w:p w14:paraId="5EB0D1B4" w14:textId="77777777" w:rsidR="006B2E2A" w:rsidRPr="006B2E2A" w:rsidRDefault="006B2E2A" w:rsidP="006B2E2A">
            <w:pPr>
              <w:rPr>
                <w:ins w:id="126" w:author="唐 娜" w:date="2020-05-14T10:20:00Z"/>
                <w:b/>
                <w:bCs/>
              </w:rPr>
            </w:pPr>
            <w:ins w:id="127" w:author="唐 娜" w:date="2020-05-14T10:20:00Z">
              <w:r w:rsidRPr="006B2E2A">
                <w:rPr>
                  <w:b/>
                  <w:bCs/>
                </w:rPr>
                <w:t>rosdep install --from-paths src --ignore-src --rosdistro kinetic -y</w:t>
              </w:r>
            </w:ins>
          </w:p>
          <w:p w14:paraId="4069CA58" w14:textId="77777777" w:rsidR="006B2E2A" w:rsidRPr="006B2E2A" w:rsidRDefault="006B2E2A" w:rsidP="006B2E2A">
            <w:pPr>
              <w:rPr>
                <w:ins w:id="128" w:author="唐 娜" w:date="2020-05-14T10:20:00Z"/>
                <w:b/>
                <w:bCs/>
              </w:rPr>
            </w:pPr>
            <w:ins w:id="129" w:author="唐 娜" w:date="2020-05-14T10:20:00Z">
              <w:r w:rsidRPr="006B2E2A">
                <w:rPr>
                  <w:b/>
                  <w:bCs/>
                </w:rPr>
                <w:t>catkin_make</w:t>
              </w:r>
            </w:ins>
          </w:p>
          <w:p w14:paraId="3BC91270" w14:textId="7EEBE8DA" w:rsidR="006B2E2A" w:rsidRPr="006B2E2A" w:rsidRDefault="006B2E2A" w:rsidP="006B2E2A">
            <w:pPr>
              <w:rPr>
                <w:ins w:id="130" w:author="唐 娜" w:date="2020-05-14T10:20:00Z"/>
              </w:rPr>
            </w:pPr>
            <w:ins w:id="131" w:author="唐 娜" w:date="2020-05-14T10:20:00Z">
              <w:r w:rsidRPr="006B2E2A">
                <w:rPr>
                  <w:b/>
                  <w:bCs/>
                </w:rPr>
                <w:t>source devel/setup.bash</w:t>
              </w:r>
            </w:ins>
          </w:p>
        </w:tc>
      </w:tr>
      <w:tr w:rsidR="006D4E5F" w14:paraId="562CD8B9" w14:textId="77777777" w:rsidTr="006B2E2A">
        <w:tc>
          <w:tcPr>
            <w:tcW w:w="8296" w:type="dxa"/>
          </w:tcPr>
          <w:p w14:paraId="5AADBCB2" w14:textId="5D25687F" w:rsidR="006D4E5F" w:rsidRDefault="006D4E5F" w:rsidP="006B2E2A">
            <w:pPr>
              <w:rPr>
                <w:ins w:id="132" w:author="唐 娜" w:date="2020-05-14T10:20:00Z"/>
                <w:b/>
                <w:bCs/>
              </w:rPr>
            </w:pPr>
            <w:ins w:id="133" w:author="唐 娜" w:date="2020-05-14T10:20:00Z">
              <w:r>
                <w:rPr>
                  <w:rFonts w:hint="eastAsia"/>
                  <w:b/>
                  <w:bCs/>
                </w:rPr>
                <w:t>连接好网线之后查看192.168.1.201</w:t>
              </w:r>
            </w:ins>
          </w:p>
        </w:tc>
      </w:tr>
      <w:tr w:rsidR="006D4E5F" w14:paraId="0D496924" w14:textId="77777777" w:rsidTr="006B2E2A">
        <w:tc>
          <w:tcPr>
            <w:tcW w:w="8296" w:type="dxa"/>
          </w:tcPr>
          <w:p w14:paraId="0B7E7489" w14:textId="5B572195" w:rsidR="006D4E5F" w:rsidRDefault="006D4E5F" w:rsidP="006B2E2A">
            <w:pPr>
              <w:rPr>
                <w:ins w:id="134" w:author="唐 娜" w:date="2020-05-14T10:20:00Z"/>
                <w:b/>
                <w:bCs/>
              </w:rPr>
            </w:pPr>
          </w:p>
        </w:tc>
      </w:tr>
    </w:tbl>
    <w:p w14:paraId="0425065D" w14:textId="38B02B1E" w:rsidR="006B2E2A" w:rsidRDefault="006B2E2A" w:rsidP="006B2E2A">
      <w:pPr>
        <w:rPr>
          <w:ins w:id="135" w:author="唐 娜" w:date="2020-05-14T10:20:00Z"/>
        </w:rPr>
      </w:pPr>
      <w:ins w:id="136" w:author="唐 娜" w:date="2020-05-14T10:20:00Z">
        <w:r>
          <w:rPr>
            <w:rFonts w:hint="eastAsia"/>
          </w:rPr>
          <w:t>把velody</w:t>
        </w:r>
        <w:r>
          <w:t>ne XML</w:t>
        </w:r>
        <w:r>
          <w:rPr>
            <w:rFonts w:hint="eastAsia"/>
          </w:rPr>
          <w:t>文件转成R</w:t>
        </w:r>
        <w:r>
          <w:t>OS</w:t>
        </w:r>
        <w:r>
          <w:rPr>
            <w:rFonts w:hint="eastAsia"/>
          </w:rPr>
          <w:t>节点的Y</w:t>
        </w:r>
        <w:r>
          <w:t>AML</w:t>
        </w:r>
        <w:r>
          <w:rPr>
            <w:rFonts w:hint="eastAsia"/>
          </w:rPr>
          <w:t>文件。（V</w:t>
        </w:r>
        <w:r>
          <w:t>LP-16.</w:t>
        </w:r>
        <w:r>
          <w:rPr>
            <w:rFonts w:hint="eastAsia"/>
          </w:rPr>
          <w:t>xml文件是激光雷达附赠的U盘中提供，转换后生成V</w:t>
        </w:r>
        <w:r>
          <w:t>LP-16</w:t>
        </w:r>
        <w:r>
          <w:rPr>
            <w:rFonts w:hint="eastAsia"/>
          </w:rPr>
          <w:t>.</w:t>
        </w:r>
        <w:r>
          <w:t>yaml</w:t>
        </w:r>
        <w:r>
          <w:rPr>
            <w:rFonts w:hint="eastAsia"/>
          </w:rPr>
          <w:t>）</w:t>
        </w:r>
      </w:ins>
    </w:p>
    <w:p w14:paraId="5972FD81" w14:textId="77777777" w:rsidR="006D4E5F" w:rsidRDefault="006D4E5F" w:rsidP="006B2E2A">
      <w:pPr>
        <w:rPr>
          <w:ins w:id="137" w:author="唐 娜" w:date="2020-05-14T10:20:00Z"/>
        </w:rPr>
      </w:pPr>
    </w:p>
    <w:tbl>
      <w:tblPr>
        <w:tblStyle w:val="aa"/>
        <w:tblW w:w="0" w:type="auto"/>
        <w:tblLook w:val="04A0" w:firstRow="1" w:lastRow="0" w:firstColumn="1" w:lastColumn="0" w:noHBand="0" w:noVBand="1"/>
      </w:tblPr>
      <w:tblGrid>
        <w:gridCol w:w="8296"/>
      </w:tblGrid>
      <w:tr w:rsidR="006D4E5F" w14:paraId="71B2D9E7" w14:textId="77777777" w:rsidTr="006B2E2A">
        <w:tc>
          <w:tcPr>
            <w:tcW w:w="8296" w:type="dxa"/>
          </w:tcPr>
          <w:p w14:paraId="02195D54" w14:textId="77777777" w:rsidR="006D4E5F" w:rsidRDefault="006D4E5F" w:rsidP="002B0F3D">
            <w:pPr>
              <w:jc w:val="left"/>
              <w:rPr>
                <w:ins w:id="138" w:author="唐 娜" w:date="2020-05-14T10:20:00Z"/>
                <w:b/>
                <w:bCs/>
              </w:rPr>
            </w:pPr>
            <w:ins w:id="139" w:author="唐 娜" w:date="2020-05-14T10:20:00Z">
              <w:r>
                <w:rPr>
                  <w:rFonts w:hint="eastAsia"/>
                  <w:b/>
                  <w:bCs/>
                </w:rPr>
                <w:t>查看节点运行情况</w:t>
              </w:r>
            </w:ins>
          </w:p>
          <w:p w14:paraId="77190874" w14:textId="77777777" w:rsidR="006D4E5F" w:rsidRDefault="006D4E5F" w:rsidP="002B0F3D">
            <w:pPr>
              <w:jc w:val="left"/>
              <w:rPr>
                <w:ins w:id="140" w:author="唐 娜" w:date="2020-05-14T10:20:00Z"/>
                <w:b/>
                <w:bCs/>
              </w:rPr>
            </w:pPr>
            <w:ins w:id="141" w:author="唐 娜" w:date="2020-05-14T10:20:00Z">
              <w:r>
                <w:rPr>
                  <w:rFonts w:hint="eastAsia"/>
                  <w:b/>
                  <w:bCs/>
                </w:rPr>
                <w:t>rosnode</w:t>
              </w:r>
              <w:r>
                <w:rPr>
                  <w:b/>
                  <w:bCs/>
                </w:rPr>
                <w:t xml:space="preserve"> </w:t>
              </w:r>
              <w:r>
                <w:rPr>
                  <w:rFonts w:hint="eastAsia"/>
                  <w:b/>
                  <w:bCs/>
                </w:rPr>
                <w:t>list</w:t>
              </w:r>
            </w:ins>
          </w:p>
          <w:p w14:paraId="627B7354" w14:textId="77777777" w:rsidR="006D4E5F" w:rsidRDefault="006D4E5F" w:rsidP="002B0F3D">
            <w:pPr>
              <w:jc w:val="left"/>
              <w:rPr>
                <w:ins w:id="142" w:author="唐 娜" w:date="2020-05-14T10:20:00Z"/>
                <w:b/>
                <w:bCs/>
              </w:rPr>
            </w:pPr>
            <w:ins w:id="143" w:author="唐 娜" w:date="2020-05-14T10:20:00Z">
              <w:r>
                <w:rPr>
                  <w:rFonts w:hint="eastAsia"/>
                  <w:b/>
                  <w:bCs/>
                </w:rPr>
                <w:t>订阅points主题，显示点的坐标</w:t>
              </w:r>
            </w:ins>
          </w:p>
          <w:p w14:paraId="243072DA" w14:textId="264BA0CA" w:rsidR="006D4E5F" w:rsidRPr="006B2E2A" w:rsidRDefault="006D4E5F" w:rsidP="002B0F3D">
            <w:pPr>
              <w:jc w:val="left"/>
              <w:rPr>
                <w:ins w:id="144" w:author="唐 娜" w:date="2020-05-14T10:20:00Z"/>
                <w:b/>
                <w:bCs/>
              </w:rPr>
            </w:pPr>
            <w:ins w:id="145" w:author="唐 娜" w:date="2020-05-14T10:20:00Z">
              <w:r w:rsidRPr="006D4E5F">
                <w:rPr>
                  <w:b/>
                  <w:bCs/>
                </w:rPr>
                <w:t>rostopic echo /velodyne_pionts</w:t>
              </w:r>
            </w:ins>
          </w:p>
        </w:tc>
      </w:tr>
      <w:tr w:rsidR="006B2E2A" w14:paraId="7124F626" w14:textId="77777777" w:rsidTr="006B2E2A">
        <w:tc>
          <w:tcPr>
            <w:tcW w:w="8296" w:type="dxa"/>
          </w:tcPr>
          <w:p w14:paraId="2F89846C" w14:textId="77777777" w:rsidR="006B2E2A" w:rsidRPr="006B2E2A" w:rsidRDefault="006B2E2A" w:rsidP="002B0F3D">
            <w:pPr>
              <w:jc w:val="left"/>
              <w:rPr>
                <w:ins w:id="146" w:author="唐 娜" w:date="2020-05-14T10:20:00Z"/>
                <w:b/>
                <w:bCs/>
              </w:rPr>
            </w:pPr>
            <w:ins w:id="147" w:author="唐 娜" w:date="2020-05-14T10:20:00Z">
              <w:r w:rsidRPr="006B2E2A">
                <w:rPr>
                  <w:rFonts w:hint="eastAsia"/>
                  <w:b/>
                  <w:bCs/>
                </w:rPr>
                <w:lastRenderedPageBreak/>
                <w:t>rosrun</w:t>
              </w:r>
              <w:r w:rsidRPr="006B2E2A">
                <w:rPr>
                  <w:b/>
                  <w:bCs/>
                </w:rPr>
                <w:t xml:space="preserve">  velodyne_pointcloud gen_calibration.py ~/Desktop/VLP-16.xml</w:t>
              </w:r>
            </w:ins>
          </w:p>
          <w:p w14:paraId="2236885F" w14:textId="561FB7A7" w:rsidR="006B2E2A" w:rsidRDefault="006B2E2A" w:rsidP="002B0F3D">
            <w:pPr>
              <w:jc w:val="left"/>
              <w:rPr>
                <w:ins w:id="148" w:author="唐 娜" w:date="2020-05-14T10:20:00Z"/>
                <w:b/>
                <w:bCs/>
              </w:rPr>
            </w:pPr>
            <w:ins w:id="149" w:author="唐 娜" w:date="2020-05-14T10:20:00Z">
              <w:r w:rsidRPr="006B2E2A">
                <w:rPr>
                  <w:b/>
                  <w:bCs/>
                </w:rPr>
                <w:t>roslaunch velodyne_pointcloud VLP16_points.launch calibration:=/home/phd/VLP-16.yaml</w:t>
              </w:r>
            </w:ins>
          </w:p>
          <w:p w14:paraId="19D55417" w14:textId="54B42332" w:rsidR="002B0F3D" w:rsidRPr="006B2E2A" w:rsidRDefault="002B0F3D" w:rsidP="002B0F3D">
            <w:pPr>
              <w:jc w:val="left"/>
              <w:rPr>
                <w:ins w:id="150" w:author="唐 娜" w:date="2020-05-14T10:20:00Z"/>
                <w:b/>
                <w:bCs/>
              </w:rPr>
            </w:pPr>
            <w:ins w:id="151" w:author="唐 娜" w:date="2020-05-14T10:20:00Z">
              <w:r>
                <w:rPr>
                  <w:b/>
                  <w:bCs/>
                </w:rPr>
                <w:sym w:font="Wingdings 2" w:char="F045"/>
              </w:r>
              <w:r w:rsidRPr="002B0F3D">
                <w:rPr>
                  <w:b/>
                  <w:bCs/>
                </w:rPr>
                <w:t>roslaunch</w:t>
              </w:r>
              <w:r>
                <w:rPr>
                  <w:b/>
                  <w:bCs/>
                </w:rPr>
                <w:t xml:space="preserve"> </w:t>
              </w:r>
              <w:r w:rsidRPr="002B0F3D">
                <w:rPr>
                  <w:b/>
                  <w:bCs/>
                </w:rPr>
                <w:t>velodyne_pointcloud VLP16_points.launch  calibration:=/home/riki/catkin_velodyne/VLP-16.yaml</w:t>
              </w:r>
            </w:ins>
          </w:p>
          <w:p w14:paraId="56CA67ED" w14:textId="2E01C112" w:rsidR="006B2E2A" w:rsidRDefault="006B2E2A" w:rsidP="002B0F3D">
            <w:pPr>
              <w:jc w:val="left"/>
              <w:rPr>
                <w:ins w:id="152" w:author="唐 娜" w:date="2020-05-14T10:20:00Z"/>
                <w:b/>
                <w:bCs/>
              </w:rPr>
            </w:pPr>
            <w:ins w:id="153" w:author="唐 娜" w:date="2020-05-14T10:20:00Z">
              <w:r>
                <w:rPr>
                  <w:rFonts w:hint="eastAsia"/>
                  <w:b/>
                  <w:bCs/>
                </w:rPr>
                <w:sym w:font="Wingdings 2" w:char="F045"/>
              </w:r>
              <w:r>
                <w:rPr>
                  <w:rFonts w:hint="eastAsia"/>
                  <w:b/>
                  <w:bCs/>
                </w:rPr>
                <w:t>实时显示点云：</w:t>
              </w:r>
            </w:ins>
          </w:p>
          <w:p w14:paraId="6CA71F9B" w14:textId="600FBCC9" w:rsidR="006B2E2A" w:rsidRPr="006B2E2A" w:rsidRDefault="006B2E2A" w:rsidP="002B0F3D">
            <w:pPr>
              <w:jc w:val="left"/>
              <w:rPr>
                <w:ins w:id="154" w:author="唐 娜" w:date="2020-05-14T10:20:00Z"/>
                <w:b/>
                <w:bCs/>
              </w:rPr>
            </w:pPr>
            <w:ins w:id="155" w:author="唐 娜" w:date="2020-05-14T10:20:00Z">
              <w:r w:rsidRPr="006B2E2A">
                <w:rPr>
                  <w:b/>
                  <w:bCs/>
                </w:rPr>
                <w:t>rosrun rviz rviz -f velodyne</w:t>
              </w:r>
            </w:ins>
          </w:p>
          <w:p w14:paraId="3A8A928D" w14:textId="5170566C" w:rsidR="006B2E2A" w:rsidRPr="006B2E2A" w:rsidRDefault="006B2E2A" w:rsidP="002B0F3D">
            <w:pPr>
              <w:jc w:val="left"/>
              <w:rPr>
                <w:ins w:id="156" w:author="唐 娜" w:date="2020-05-14T10:20:00Z"/>
                <w:b/>
                <w:bCs/>
              </w:rPr>
            </w:pPr>
            <w:ins w:id="157" w:author="唐 娜" w:date="2020-05-14T10:20:00Z">
              <w:r>
                <w:rPr>
                  <w:rFonts w:hint="eastAsia"/>
                  <w:b/>
                  <w:bCs/>
                </w:rPr>
                <w:sym w:font="Wingdings 2" w:char="F045"/>
              </w:r>
              <w:r w:rsidRPr="006B2E2A">
                <w:rPr>
                  <w:rFonts w:hint="eastAsia"/>
                  <w:b/>
                  <w:bCs/>
                </w:rPr>
                <w:t>在rviz中点add</w:t>
              </w:r>
              <w:r w:rsidRPr="006B2E2A">
                <w:rPr>
                  <w:b/>
                  <w:bCs/>
                </w:rPr>
                <w:t xml:space="preserve"> </w:t>
              </w:r>
              <w:r w:rsidRPr="006B2E2A">
                <w:rPr>
                  <w:rFonts w:hint="eastAsia"/>
                  <w:b/>
                  <w:bCs/>
                </w:rPr>
                <w:t>增加Point</w:t>
              </w:r>
              <w:r w:rsidRPr="006B2E2A">
                <w:rPr>
                  <w:b/>
                  <w:bCs/>
                </w:rPr>
                <w:t xml:space="preserve">Cloud2 </w:t>
              </w:r>
              <w:r w:rsidRPr="006B2E2A">
                <w:rPr>
                  <w:rFonts w:hint="eastAsia"/>
                  <w:b/>
                  <w:bCs/>
                </w:rPr>
                <w:t>再在</w:t>
              </w:r>
              <w:r w:rsidRPr="006B2E2A">
                <w:rPr>
                  <w:b/>
                  <w:bCs/>
                </w:rPr>
                <w:t>PointCloud2下点topic输入/velodyne_points。这样就可以实时显示获取的3D点云图。</w:t>
              </w:r>
            </w:ins>
          </w:p>
        </w:tc>
      </w:tr>
    </w:tbl>
    <w:p w14:paraId="2B6E239D" w14:textId="3B590B5D" w:rsidR="006B2E2A" w:rsidRDefault="006B2E2A" w:rsidP="006B2E2A">
      <w:pPr>
        <w:rPr>
          <w:ins w:id="158" w:author="唐 娜" w:date="2020-05-14T10:20:00Z"/>
          <w:b/>
          <w:bCs/>
        </w:rPr>
      </w:pPr>
      <w:ins w:id="159" w:author="唐 娜" w:date="2020-05-14T10:20:00Z">
        <w:r w:rsidRPr="00486E50">
          <w:rPr>
            <w:rFonts w:hint="eastAsia"/>
            <w:b/>
            <w:bCs/>
          </w:rPr>
          <w:t>运行</w:t>
        </w:r>
      </w:ins>
    </w:p>
    <w:tbl>
      <w:tblPr>
        <w:tblStyle w:val="aa"/>
        <w:tblW w:w="0" w:type="auto"/>
        <w:tblLook w:val="04A0" w:firstRow="1" w:lastRow="0" w:firstColumn="1" w:lastColumn="0" w:noHBand="0" w:noVBand="1"/>
      </w:tblPr>
      <w:tblGrid>
        <w:gridCol w:w="8296"/>
      </w:tblGrid>
      <w:tr w:rsidR="006B2E2A" w14:paraId="7C1EB76D" w14:textId="77777777" w:rsidTr="006B2E2A">
        <w:tc>
          <w:tcPr>
            <w:tcW w:w="8296" w:type="dxa"/>
          </w:tcPr>
          <w:p w14:paraId="3835DE2A" w14:textId="6205A31D" w:rsidR="006B2E2A" w:rsidRPr="006B2E2A" w:rsidRDefault="006B2E2A" w:rsidP="006B2E2A">
            <w:pPr>
              <w:rPr>
                <w:ins w:id="160" w:author="唐 娜" w:date="2020-05-14T10:20:00Z"/>
                <w:b/>
                <w:bCs/>
              </w:rPr>
            </w:pPr>
            <w:ins w:id="161" w:author="唐 娜" w:date="2020-05-14T10:20:00Z">
              <w:r w:rsidRPr="006B2E2A">
                <w:rPr>
                  <w:b/>
                  <w:bCs/>
                </w:rPr>
                <w:t>roslaunch velodyne_pointcloud VLP16_points.launch 启动</w:t>
              </w:r>
            </w:ins>
          </w:p>
          <w:p w14:paraId="52104B9D" w14:textId="0D5A734A" w:rsidR="006B2E2A" w:rsidRPr="006B2E2A" w:rsidRDefault="006B2E2A" w:rsidP="006B2E2A">
            <w:pPr>
              <w:rPr>
                <w:ins w:id="162" w:author="唐 娜" w:date="2020-05-14T10:20:00Z"/>
                <w:b/>
                <w:bCs/>
              </w:rPr>
            </w:pPr>
            <w:ins w:id="163" w:author="唐 娜" w:date="2020-05-14T10:20:00Z">
              <w:r w:rsidRPr="006B2E2A">
                <w:rPr>
                  <w:b/>
                  <w:bCs/>
                </w:rPr>
                <w:t>rosrun rviz rviz  实时显示点云</w:t>
              </w:r>
            </w:ins>
          </w:p>
          <w:p w14:paraId="4BF9C194" w14:textId="3B9CE719" w:rsidR="006B2E2A" w:rsidRPr="006B2E2A" w:rsidRDefault="006B2E2A" w:rsidP="006B2E2A">
            <w:pPr>
              <w:rPr>
                <w:ins w:id="164" w:author="唐 娜" w:date="2020-05-14T10:20:00Z"/>
                <w:b/>
                <w:bCs/>
              </w:rPr>
            </w:pPr>
            <w:ins w:id="165" w:author="唐 娜" w:date="2020-05-14T10:20:00Z">
              <w:r w:rsidRPr="006B2E2A">
                <w:rPr>
                  <w:b/>
                  <w:bCs/>
                </w:rPr>
                <w:t>add pointcloud2 topic 选velodyne_points</w:t>
              </w:r>
            </w:ins>
          </w:p>
          <w:p w14:paraId="31BCB428" w14:textId="0D4F8972" w:rsidR="006B2E2A" w:rsidRPr="006B2E2A" w:rsidRDefault="006B2E2A" w:rsidP="006B2E2A">
            <w:pPr>
              <w:rPr>
                <w:ins w:id="166" w:author="唐 娜" w:date="2020-05-14T10:20:00Z"/>
                <w:b/>
                <w:bCs/>
              </w:rPr>
            </w:pPr>
            <w:ins w:id="167" w:author="唐 娜" w:date="2020-05-14T10:20:00Z">
              <w:r w:rsidRPr="006B2E2A">
                <w:rPr>
                  <w:rFonts w:hint="eastAsia"/>
                  <w:b/>
                  <w:bCs/>
                </w:rPr>
                <w:t>右侧最上面</w:t>
              </w:r>
              <w:r w:rsidRPr="006B2E2A">
                <w:rPr>
                  <w:b/>
                  <w:bCs/>
                </w:rPr>
                <w:t>Global Options列表下的Fixedfram 输入velodyne</w:t>
              </w:r>
            </w:ins>
          </w:p>
          <w:p w14:paraId="659B2AFE" w14:textId="078DAE69" w:rsidR="006B2E2A" w:rsidRPr="006B2E2A" w:rsidRDefault="006B2E2A" w:rsidP="006B2E2A">
            <w:pPr>
              <w:rPr>
                <w:ins w:id="168" w:author="唐 娜" w:date="2020-05-14T10:20:00Z"/>
                <w:b/>
                <w:bCs/>
              </w:rPr>
            </w:pPr>
            <w:ins w:id="169" w:author="唐 娜" w:date="2020-05-14T10:20:00Z">
              <w:r w:rsidRPr="006B2E2A">
                <w:rPr>
                  <w:b/>
                  <w:bCs/>
                </w:rPr>
                <w:t>rosbag record -o out /velodyne_points 录像 ctrl+c结束 生成out_[time].bag</w:t>
              </w:r>
              <w:r>
                <w:t>只保存/velodyne_points这个topic的数据（可以用rostopic list -v开看当前可用的topic），保存在当前目录的out.bag。</w:t>
              </w:r>
            </w:ins>
          </w:p>
          <w:p w14:paraId="12AFC4D4" w14:textId="46533274" w:rsidR="006B2E2A" w:rsidRPr="006B2E2A" w:rsidRDefault="006B2E2A" w:rsidP="006B2E2A">
            <w:pPr>
              <w:rPr>
                <w:ins w:id="170" w:author="唐 娜" w:date="2020-05-14T10:20:00Z"/>
              </w:rPr>
            </w:pPr>
            <w:ins w:id="171" w:author="唐 娜" w:date="2020-05-14T10:20:00Z">
              <w:r w:rsidRPr="006B2E2A">
                <w:rPr>
                  <w:b/>
                  <w:bCs/>
                </w:rPr>
                <w:t>rosbag play ~/out_[time].bag 显示某time的录像</w:t>
              </w:r>
            </w:ins>
          </w:p>
        </w:tc>
      </w:tr>
      <w:tr w:rsidR="006B2E2A" w14:paraId="1BB19E2D" w14:textId="77777777" w:rsidTr="006B2E2A">
        <w:tc>
          <w:tcPr>
            <w:tcW w:w="8296" w:type="dxa"/>
          </w:tcPr>
          <w:p w14:paraId="2F92541D" w14:textId="3BA114D9" w:rsidR="006B2E2A" w:rsidRPr="006B2E2A" w:rsidRDefault="006B2E2A" w:rsidP="006B2E2A">
            <w:pPr>
              <w:rPr>
                <w:ins w:id="172" w:author="唐 娜" w:date="2020-05-14T10:20:00Z"/>
                <w:b/>
                <w:bCs/>
              </w:rPr>
            </w:pPr>
            <w:ins w:id="173" w:author="唐 娜" w:date="2020-05-14T10:20:00Z">
              <w:r>
                <w:rPr>
                  <w:rFonts w:hint="eastAsia"/>
                  <w:b/>
                  <w:bCs/>
                </w:rPr>
                <w:t>补充：</w:t>
              </w:r>
            </w:ins>
          </w:p>
        </w:tc>
      </w:tr>
      <w:tr w:rsidR="006B2E2A" w14:paraId="3AD481E1" w14:textId="77777777" w:rsidTr="006B2E2A">
        <w:tc>
          <w:tcPr>
            <w:tcW w:w="8296" w:type="dxa"/>
          </w:tcPr>
          <w:p w14:paraId="61ACBCD1" w14:textId="1997AD1B" w:rsidR="006B2E2A" w:rsidRPr="006B2E2A" w:rsidRDefault="00DE01D9" w:rsidP="006B2E2A">
            <w:pPr>
              <w:rPr>
                <w:ins w:id="174" w:author="唐 娜" w:date="2020-05-14T10:20:00Z"/>
                <w:b/>
                <w:bCs/>
              </w:rPr>
            </w:pPr>
            <w:ins w:id="175" w:author="唐 娜" w:date="2020-05-14T10:20:00Z">
              <w:r>
                <w:fldChar w:fldCharType="begin"/>
              </w:r>
              <w:r>
                <w:instrText xml:space="preserve"> HYPERLINK "http://www.paraview.org/Wiki/VeloView" </w:instrText>
              </w:r>
              <w:r>
                <w:fldChar w:fldCharType="separate"/>
              </w:r>
              <w:r w:rsidR="006B2E2A" w:rsidRPr="006B2E2A">
                <w:rPr>
                  <w:rStyle w:val="ac"/>
                  <w:b/>
                  <w:bCs/>
                </w:rPr>
                <w:t>VeloView</w:t>
              </w:r>
              <w:r>
                <w:rPr>
                  <w:rStyle w:val="ac"/>
                  <w:b/>
                  <w:bCs/>
                </w:rPr>
                <w:fldChar w:fldCharType="end"/>
              </w:r>
              <w:r w:rsidR="006B2E2A" w:rsidRPr="006B2E2A">
                <w:rPr>
                  <w:b/>
                  <w:bCs/>
                </w:rPr>
                <w:t>也是可以实时显示3D LiDAR激光雷达点云图的，保存格式是pcap。</w:t>
              </w:r>
            </w:ins>
          </w:p>
        </w:tc>
      </w:tr>
      <w:tr w:rsidR="006D4E5F" w14:paraId="315034F5" w14:textId="77777777" w:rsidTr="006B2E2A">
        <w:tc>
          <w:tcPr>
            <w:tcW w:w="8296" w:type="dxa"/>
          </w:tcPr>
          <w:p w14:paraId="261C936B" w14:textId="754F47A2" w:rsidR="006D4E5F" w:rsidRPr="006B2E2A" w:rsidRDefault="006D4E5F" w:rsidP="006B2E2A">
            <w:pPr>
              <w:rPr>
                <w:ins w:id="176" w:author="唐 娜" w:date="2020-05-14T10:20:00Z"/>
                <w:b/>
                <w:bCs/>
              </w:rPr>
            </w:pPr>
            <w:ins w:id="177" w:author="唐 娜" w:date="2020-05-14T10:20:00Z">
              <w:r w:rsidRPr="006D4E5F">
                <w:rPr>
                  <w:b/>
                  <w:bCs/>
                </w:rPr>
                <w:t>rostopic list -v开看当前可用的topic</w:t>
              </w:r>
            </w:ins>
          </w:p>
        </w:tc>
      </w:tr>
    </w:tbl>
    <w:p w14:paraId="4BF2C125" w14:textId="77777777" w:rsidR="006B2E2A" w:rsidRDefault="006B2E2A" w:rsidP="006B2E2A">
      <w:pPr>
        <w:rPr>
          <w:moveTo w:id="178" w:author="唐 娜" w:date="2020-05-14T10:20:00Z"/>
        </w:rPr>
      </w:pPr>
      <w:moveToRangeStart w:id="179" w:author="唐 娜" w:date="2020-05-14T10:20:00Z" w:name="move40344060"/>
      <w:moveTo w:id="180" w:author="唐 娜" w:date="2020-05-14T10:20:00Z">
        <w:r w:rsidRPr="00486E50">
          <w:rPr>
            <w:rFonts w:hint="eastAsia"/>
            <w:b/>
            <w:bCs/>
          </w:rPr>
          <w:t>网线建立连接</w:t>
        </w:r>
        <w:r>
          <w:rPr>
            <w:rFonts w:hint="eastAsia"/>
          </w:rPr>
          <w:t>：打开网络，编辑连接－有线连接－</w:t>
        </w:r>
        <w:r>
          <w:t>ipv4-地址输入192.168.1.x(只要不是这个192.168.1.201)－连接成功</w:t>
        </w:r>
      </w:moveTo>
    </w:p>
    <w:p w14:paraId="6215B3A4" w14:textId="77777777" w:rsidR="006B2E2A" w:rsidRDefault="00F24D2E" w:rsidP="00F24D2E">
      <w:pPr>
        <w:pStyle w:val="4"/>
        <w:rPr>
          <w:moveTo w:id="181" w:author="唐 娜" w:date="2020-05-14T10:20:00Z"/>
          <w:rPrChange w:id="182" w:author="唐 娜" w:date="2020-05-14T10:25:00Z">
            <w:rPr>
              <w:moveTo w:id="183" w:author="唐 娜" w:date="2020-05-14T10:20:00Z"/>
              <w:b w:val="0"/>
            </w:rPr>
          </w:rPrChange>
        </w:rPr>
        <w:pPrChange w:id="184" w:author="唐 娜" w:date="2020-05-14T10:25:00Z">
          <w:pPr>
            <w:pStyle w:val="4"/>
          </w:pPr>
        </w:pPrChange>
      </w:pPr>
      <w:ins w:id="185" w:author="唐 娜" w:date="2020-05-14T10:17:00Z">
        <w:r>
          <w:rPr>
            <w:rFonts w:hint="eastAsia"/>
          </w:rPr>
          <w:t>R</w:t>
        </w:r>
        <w:r>
          <w:t>TK</w:t>
        </w:r>
        <w:r>
          <w:rPr>
            <w:rFonts w:hint="eastAsia"/>
          </w:rPr>
          <w:t>设备的配置与使用</w:t>
        </w:r>
      </w:ins>
    </w:p>
    <w:moveToRangeEnd w:id="179"/>
    <w:p w14:paraId="0A72126E" w14:textId="0CEEE42F" w:rsidR="00F24D2E" w:rsidRPr="00F24D2E" w:rsidRDefault="00F24D2E" w:rsidP="00F24D2E">
      <w:pPr>
        <w:rPr>
          <w:ins w:id="186" w:author="唐 娜" w:date="2020-05-14T10:17:00Z"/>
        </w:rPr>
      </w:pPr>
      <w:ins w:id="187" w:author="唐 娜" w:date="2020-05-14T10:17:00Z">
        <w:r>
          <w:rPr>
            <w:rFonts w:hint="eastAsia"/>
          </w:rPr>
          <w:t>使用O</w:t>
        </w:r>
        <w:r>
          <w:t>XTS</w:t>
        </w:r>
        <w:r>
          <w:rPr>
            <w:rFonts w:hint="eastAsia"/>
          </w:rPr>
          <w:t>设备进行</w:t>
        </w:r>
        <w:r w:rsidRPr="00145B9F">
          <w:rPr>
            <w:rFonts w:hint="eastAsia"/>
            <w:highlight w:val="yellow"/>
          </w:rPr>
          <w:t>厘米级</w:t>
        </w:r>
        <w:r>
          <w:rPr>
            <w:rFonts w:hint="eastAsia"/>
          </w:rPr>
          <w:t>的定位。</w:t>
        </w:r>
        <w:r>
          <w:t>RTK</w:t>
        </w:r>
        <w:r>
          <w:rPr>
            <w:rFonts w:hint="eastAsia"/>
          </w:rPr>
          <w:t>进行安装需要两个接收器之间相隔至少1m左右。，同时需要安装基站，基站安装的完成后进行平均</w:t>
        </w:r>
        <w:r w:rsidR="00EB6940">
          <w:rPr>
            <w:rFonts w:hint="eastAsia"/>
          </w:rPr>
          <w:t xml:space="preserve">，最高精度可达到2cm左右 </w:t>
        </w:r>
        <w:r w:rsidR="00EB6940">
          <w:t xml:space="preserve"> </w:t>
        </w:r>
        <w:r w:rsidR="00EB6940">
          <w:rPr>
            <w:rFonts w:hint="eastAsia"/>
          </w:rPr>
          <w:t>最低精度可达到20cm左右。</w:t>
        </w:r>
      </w:ins>
    </w:p>
    <w:p w14:paraId="44056013" w14:textId="77777777" w:rsidR="00F24D2E" w:rsidRPr="006B2E2A" w:rsidRDefault="00F24D2E" w:rsidP="006B2E2A">
      <w:pPr>
        <w:rPr>
          <w:ins w:id="188" w:author="唐 娜" w:date="2020-05-14T10:17:00Z"/>
          <w:b/>
          <w:bCs/>
        </w:rPr>
      </w:pPr>
    </w:p>
    <w:p w14:paraId="7681F4E7" w14:textId="77777777" w:rsidR="00781478" w:rsidRDefault="00781478" w:rsidP="00781478">
      <w:pPr>
        <w:pStyle w:val="4"/>
      </w:pPr>
      <w:r>
        <w:rPr>
          <w:rFonts w:hint="eastAsia"/>
        </w:rPr>
        <w:t>L</w:t>
      </w:r>
      <w:r>
        <w:t xml:space="preserve">OAM </w:t>
      </w:r>
      <w:r>
        <w:rPr>
          <w:rFonts w:hint="eastAsia"/>
        </w:rPr>
        <w:t>的配置</w:t>
      </w:r>
    </w:p>
    <w:p w14:paraId="729D30CF" w14:textId="7489B9C2" w:rsidR="00781478" w:rsidRDefault="00781478" w:rsidP="00781478">
      <w:pPr>
        <w:rPr>
          <w:b/>
          <w:bCs/>
        </w:rPr>
      </w:pPr>
      <w:r>
        <w:rPr>
          <w:rFonts w:hint="eastAsia"/>
          <w:b/>
          <w:bCs/>
        </w:rPr>
        <w:t>1.</w:t>
      </w:r>
      <w:r w:rsidRPr="00486E50">
        <w:rPr>
          <w:b/>
          <w:bCs/>
        </w:rPr>
        <w:t>ros环境搭建</w:t>
      </w:r>
    </w:p>
    <w:tbl>
      <w:tblPr>
        <w:tblStyle w:val="aa"/>
        <w:tblW w:w="0" w:type="auto"/>
        <w:tblLook w:val="04A0" w:firstRow="1" w:lastRow="0" w:firstColumn="1" w:lastColumn="0" w:noHBand="0" w:noVBand="1"/>
      </w:tblPr>
      <w:tblGrid>
        <w:gridCol w:w="8296"/>
      </w:tblGrid>
      <w:tr w:rsidR="00875E32" w14:paraId="0A2AC8CA" w14:textId="77777777" w:rsidTr="00875E32">
        <w:tc>
          <w:tcPr>
            <w:tcW w:w="8296" w:type="dxa"/>
          </w:tcPr>
          <w:p w14:paraId="55D899AA" w14:textId="77777777" w:rsidR="00875E32" w:rsidRPr="00875E32" w:rsidRDefault="00875E32" w:rsidP="00875E32">
            <w:pPr>
              <w:rPr>
                <w:b/>
                <w:bCs/>
              </w:rPr>
            </w:pPr>
            <w:r w:rsidRPr="00875E32">
              <w:rPr>
                <w:b/>
                <w:bCs/>
              </w:rPr>
              <w:t>mkdir -p ~/catkin_ws/src</w:t>
            </w:r>
          </w:p>
          <w:p w14:paraId="718BFB67" w14:textId="77777777" w:rsidR="00875E32" w:rsidRPr="00875E32" w:rsidRDefault="00875E32" w:rsidP="00875E32">
            <w:pPr>
              <w:rPr>
                <w:b/>
                <w:bCs/>
              </w:rPr>
            </w:pPr>
            <w:r w:rsidRPr="00875E32">
              <w:rPr>
                <w:b/>
                <w:bCs/>
              </w:rPr>
              <w:t>cd ~/catkin_ws/</w:t>
            </w:r>
          </w:p>
          <w:p w14:paraId="223886CC" w14:textId="77777777" w:rsidR="00875E32" w:rsidRPr="00875E32" w:rsidRDefault="00875E32" w:rsidP="00875E32">
            <w:pPr>
              <w:rPr>
                <w:b/>
                <w:bCs/>
              </w:rPr>
            </w:pPr>
            <w:r w:rsidRPr="00875E32">
              <w:rPr>
                <w:b/>
                <w:bCs/>
              </w:rPr>
              <w:t>catkin_make</w:t>
            </w:r>
          </w:p>
          <w:p w14:paraId="3828A410" w14:textId="73BCB173" w:rsidR="00875E32" w:rsidRPr="00875E32" w:rsidRDefault="00875E32" w:rsidP="00781478">
            <w:pPr>
              <w:rPr>
                <w:b/>
                <w:bCs/>
              </w:rPr>
            </w:pPr>
            <w:r w:rsidRPr="00875E32">
              <w:rPr>
                <w:b/>
                <w:bCs/>
              </w:rPr>
              <w:t>source devel/setup.bash</w:t>
            </w:r>
          </w:p>
        </w:tc>
      </w:tr>
    </w:tbl>
    <w:p w14:paraId="62A84E92" w14:textId="77777777" w:rsidR="00875E32" w:rsidRPr="00875E32" w:rsidRDefault="00875E32" w:rsidP="00781478">
      <w:pPr>
        <w:rPr>
          <w:b/>
          <w:bCs/>
        </w:rPr>
      </w:pPr>
    </w:p>
    <w:p w14:paraId="7498E084" w14:textId="77777777" w:rsidR="00781478" w:rsidRPr="00486E50" w:rsidRDefault="00781478" w:rsidP="00781478">
      <w:pPr>
        <w:rPr>
          <w:b/>
          <w:bCs/>
        </w:rPr>
      </w:pPr>
      <w:r>
        <w:rPr>
          <w:rFonts w:hint="eastAsia"/>
          <w:b/>
          <w:bCs/>
        </w:rPr>
        <w:t>2.</w:t>
      </w:r>
      <w:r w:rsidRPr="00486E50">
        <w:rPr>
          <w:rFonts w:hint="eastAsia"/>
          <w:b/>
          <w:bCs/>
        </w:rPr>
        <w:t>下载</w:t>
      </w:r>
      <w:r w:rsidRPr="00486E50">
        <w:rPr>
          <w:b/>
          <w:bCs/>
        </w:rPr>
        <w:t>loam编译</w:t>
      </w:r>
    </w:p>
    <w:tbl>
      <w:tblPr>
        <w:tblStyle w:val="aa"/>
        <w:tblW w:w="0" w:type="auto"/>
        <w:tblLook w:val="04A0" w:firstRow="1" w:lastRow="0" w:firstColumn="1" w:lastColumn="0" w:noHBand="0" w:noVBand="1"/>
      </w:tblPr>
      <w:tblGrid>
        <w:gridCol w:w="8296"/>
      </w:tblGrid>
      <w:tr w:rsidR="00875E32" w14:paraId="2650E4D6" w14:textId="77777777" w:rsidTr="00875E32">
        <w:tc>
          <w:tcPr>
            <w:tcW w:w="8296" w:type="dxa"/>
          </w:tcPr>
          <w:p w14:paraId="64B5A4F0" w14:textId="77777777" w:rsidR="00875E32" w:rsidRPr="00875E32" w:rsidRDefault="00875E32" w:rsidP="00875E32">
            <w:pPr>
              <w:rPr>
                <w:b/>
                <w:bCs/>
              </w:rPr>
            </w:pPr>
            <w:r w:rsidRPr="00875E32">
              <w:rPr>
                <w:b/>
                <w:bCs/>
              </w:rPr>
              <w:t>cd ~/catkin_ws/src</w:t>
            </w:r>
          </w:p>
          <w:p w14:paraId="27857164" w14:textId="77777777" w:rsidR="00875E32" w:rsidRPr="00875E32" w:rsidRDefault="00875E32" w:rsidP="00875E32">
            <w:pPr>
              <w:rPr>
                <w:b/>
                <w:bCs/>
              </w:rPr>
            </w:pPr>
            <w:r w:rsidRPr="00875E32">
              <w:rPr>
                <w:b/>
                <w:bCs/>
              </w:rPr>
              <w:t xml:space="preserve">git clone https://github.com/laboshinl/loam_velodyne.git </w:t>
            </w:r>
          </w:p>
          <w:p w14:paraId="455BD9E0" w14:textId="77777777" w:rsidR="00875E32" w:rsidRPr="00875E32" w:rsidRDefault="00875E32" w:rsidP="00875E32">
            <w:pPr>
              <w:rPr>
                <w:b/>
                <w:bCs/>
              </w:rPr>
            </w:pPr>
            <w:r w:rsidRPr="00875E32">
              <w:rPr>
                <w:b/>
                <w:bCs/>
              </w:rPr>
              <w:lastRenderedPageBreak/>
              <w:t>cd ..</w:t>
            </w:r>
          </w:p>
          <w:p w14:paraId="6FC24A54" w14:textId="77777777" w:rsidR="00875E32" w:rsidRPr="00875E32" w:rsidRDefault="00875E32" w:rsidP="00875E32">
            <w:pPr>
              <w:rPr>
                <w:b/>
                <w:bCs/>
              </w:rPr>
            </w:pPr>
            <w:r w:rsidRPr="00875E32">
              <w:rPr>
                <w:b/>
                <w:bCs/>
              </w:rPr>
              <w:t>catkin_make -DCMAKE_BUILD_TYPE=Release</w:t>
            </w:r>
          </w:p>
          <w:p w14:paraId="279550FE" w14:textId="0BAA5E32" w:rsidR="00875E32" w:rsidRPr="00875E32" w:rsidRDefault="00875E32" w:rsidP="00875E32">
            <w:r w:rsidRPr="009F4CFD">
              <w:rPr>
                <w:b/>
                <w:bCs/>
                <w:color w:val="FF0000"/>
              </w:rPr>
              <w:t>source ~/catkin_ws/devel/setup.bash</w:t>
            </w:r>
          </w:p>
        </w:tc>
      </w:tr>
    </w:tbl>
    <w:p w14:paraId="2E0EBF01" w14:textId="77777777" w:rsidR="00875E32" w:rsidRDefault="00875E32" w:rsidP="00781478"/>
    <w:p w14:paraId="1A1B2243" w14:textId="036A0575" w:rsidR="00781478" w:rsidRDefault="00781478" w:rsidP="00781478">
      <w:pPr>
        <w:rPr>
          <w:b/>
          <w:bCs/>
        </w:rPr>
      </w:pPr>
      <w:r>
        <w:rPr>
          <w:rFonts w:hint="eastAsia"/>
          <w:b/>
          <w:bCs/>
        </w:rPr>
        <w:t>3.</w:t>
      </w:r>
      <w:r w:rsidRPr="00486E50">
        <w:rPr>
          <w:rFonts w:hint="eastAsia"/>
          <w:b/>
          <w:bCs/>
        </w:rPr>
        <w:t>运行</w:t>
      </w:r>
      <w:ins w:id="189" w:author="唐 娜" w:date="2020-05-14T10:20:00Z">
        <w:r w:rsidR="00641A0E">
          <w:rPr>
            <w:rFonts w:hint="eastAsia"/>
            <w:b/>
            <w:bCs/>
          </w:rPr>
          <w:t>L</w:t>
        </w:r>
        <w:r w:rsidR="00641A0E">
          <w:rPr>
            <w:b/>
            <w:bCs/>
          </w:rPr>
          <w:t>oam</w:t>
        </w:r>
      </w:ins>
    </w:p>
    <w:tbl>
      <w:tblPr>
        <w:tblStyle w:val="aa"/>
        <w:tblW w:w="0" w:type="auto"/>
        <w:tblLook w:val="04A0" w:firstRow="1" w:lastRow="0" w:firstColumn="1" w:lastColumn="0" w:noHBand="0" w:noVBand="1"/>
      </w:tblPr>
      <w:tblGrid>
        <w:gridCol w:w="8296"/>
      </w:tblGrid>
      <w:tr w:rsidR="00875E32" w14:paraId="72828FBC" w14:textId="77777777" w:rsidTr="00875E32">
        <w:tc>
          <w:tcPr>
            <w:tcW w:w="8296" w:type="dxa"/>
          </w:tcPr>
          <w:p w14:paraId="031690C0" w14:textId="3BAD4021" w:rsidR="00875E32" w:rsidRPr="00875E32" w:rsidRDefault="00641A0E" w:rsidP="00875E32">
            <w:pPr>
              <w:rPr>
                <w:b/>
                <w:bCs/>
              </w:rPr>
            </w:pPr>
            <w:ins w:id="190" w:author="唐 娜" w:date="2020-05-14T10:20:00Z">
              <w:r>
                <w:rPr>
                  <w:b/>
                  <w:bCs/>
                </w:rPr>
                <w:sym w:font="Wingdings 2" w:char="F045"/>
              </w:r>
            </w:ins>
            <w:r w:rsidR="00875E32" w:rsidRPr="00875E32">
              <w:rPr>
                <w:b/>
                <w:bCs/>
              </w:rPr>
              <w:t>roslaunch loam_velodyne loam_velodyne.launch</w:t>
            </w:r>
          </w:p>
          <w:p w14:paraId="13BBC0B0" w14:textId="15600EEE" w:rsidR="00875E32" w:rsidRDefault="00875E32" w:rsidP="00875E32">
            <w:pPr>
              <w:rPr>
                <w:b/>
                <w:bCs/>
              </w:rPr>
            </w:pPr>
            <w:r w:rsidRPr="00875E32">
              <w:rPr>
                <w:b/>
                <w:bCs/>
              </w:rPr>
              <w:t>rosbag play 文件名.bag</w:t>
            </w:r>
          </w:p>
          <w:p w14:paraId="2129877F" w14:textId="00821460" w:rsidR="00641A0E" w:rsidRDefault="00641A0E" w:rsidP="00875E32">
            <w:pPr>
              <w:rPr>
                <w:ins w:id="191" w:author="唐 娜" w:date="2020-05-14T10:20:00Z"/>
                <w:b/>
                <w:bCs/>
              </w:rPr>
            </w:pPr>
            <w:ins w:id="192" w:author="唐 娜" w:date="2020-05-14T10:20:00Z">
              <w:r>
                <w:rPr>
                  <w:rFonts w:hint="eastAsia"/>
                  <w:b/>
                  <w:bCs/>
                </w:rPr>
                <w:t>或者可以这样</w:t>
              </w:r>
            </w:ins>
          </w:p>
          <w:p w14:paraId="0E94836C" w14:textId="1FA9F544" w:rsidR="00875E32" w:rsidRDefault="00641A0E" w:rsidP="00781478">
            <w:pPr>
              <w:rPr>
                <w:b/>
                <w:bCs/>
              </w:rPr>
            </w:pPr>
            <w:ins w:id="193" w:author="唐 娜" w:date="2020-05-14T10:20:00Z">
              <w:r>
                <w:rPr>
                  <w:b/>
                  <w:bCs/>
                </w:rPr>
                <w:sym w:font="Wingdings 2" w:char="F045"/>
              </w:r>
              <w:r>
                <w:rPr>
                  <w:rFonts w:hint="eastAsia"/>
                  <w:b/>
                  <w:bCs/>
                </w:rPr>
                <w:t>ros</w:t>
              </w:r>
              <w:r>
                <w:rPr>
                  <w:b/>
                  <w:bCs/>
                </w:rPr>
                <w:t>bag record -o Trista</w:t>
              </w:r>
              <w:r w:rsidR="005D2850">
                <w:rPr>
                  <w:b/>
                  <w:bCs/>
                </w:rPr>
                <w:t xml:space="preserve"> </w:t>
              </w:r>
            </w:ins>
            <w:ins w:id="194" w:author="唐 娜" w:date="2020-05-14T10:23:00Z">
              <w:r w:rsidR="005D2850">
                <w:rPr>
                  <w:rFonts w:hint="eastAsia"/>
                  <w:b/>
                  <w:bCs/>
                </w:rPr>
                <w:t>-a</w:t>
              </w:r>
              <w:r>
                <w:rPr>
                  <w:b/>
                  <w:bCs/>
                </w:rPr>
                <w:t xml:space="preserve"> </w:t>
              </w:r>
            </w:ins>
            <w:ins w:id="195" w:author="唐 娜" w:date="2020-05-14T10:20:00Z">
              <w:r>
                <w:rPr>
                  <w:b/>
                  <w:bCs/>
                </w:rPr>
                <w:t>/laser</w:t>
              </w:r>
              <w:r>
                <w:rPr>
                  <w:rFonts w:hint="eastAsia"/>
                  <w:b/>
                  <w:bCs/>
                </w:rPr>
                <w:t>_</w:t>
              </w:r>
              <w:r>
                <w:rPr>
                  <w:b/>
                  <w:bCs/>
                </w:rPr>
                <w:t>surround</w:t>
              </w:r>
            </w:ins>
          </w:p>
        </w:tc>
      </w:tr>
    </w:tbl>
    <w:p w14:paraId="53BD26C9" w14:textId="77777777" w:rsidR="00875E32" w:rsidRPr="00486E50" w:rsidRDefault="00875E32" w:rsidP="00781478">
      <w:pPr>
        <w:rPr>
          <w:b/>
          <w:bCs/>
        </w:rPr>
      </w:pPr>
    </w:p>
    <w:p w14:paraId="16F21D49" w14:textId="192A92F6" w:rsidR="00781478" w:rsidRDefault="00781478" w:rsidP="00781478">
      <w:pPr>
        <w:rPr>
          <w:b/>
          <w:bCs/>
        </w:rPr>
      </w:pPr>
      <w:r>
        <w:rPr>
          <w:rFonts w:hint="eastAsia"/>
          <w:b/>
          <w:bCs/>
        </w:rPr>
        <w:t>4.</w:t>
      </w:r>
      <w:r w:rsidRPr="00486E50">
        <w:rPr>
          <w:rFonts w:hint="eastAsia"/>
          <w:b/>
          <w:bCs/>
        </w:rPr>
        <w:t>保存地图</w:t>
      </w:r>
    </w:p>
    <w:tbl>
      <w:tblPr>
        <w:tblStyle w:val="aa"/>
        <w:tblW w:w="0" w:type="auto"/>
        <w:tblLook w:val="04A0" w:firstRow="1" w:lastRow="0" w:firstColumn="1" w:lastColumn="0" w:noHBand="0" w:noVBand="1"/>
      </w:tblPr>
      <w:tblGrid>
        <w:gridCol w:w="8296"/>
      </w:tblGrid>
      <w:tr w:rsidR="00875E32" w14:paraId="105A2A6A" w14:textId="77777777" w:rsidTr="00875E32">
        <w:tc>
          <w:tcPr>
            <w:tcW w:w="8296" w:type="dxa"/>
          </w:tcPr>
          <w:p w14:paraId="1B175ACA" w14:textId="77777777" w:rsidR="00875E32" w:rsidRPr="00875E32" w:rsidRDefault="00875E32" w:rsidP="00875E32">
            <w:pPr>
              <w:rPr>
                <w:b/>
                <w:bCs/>
              </w:rPr>
            </w:pPr>
            <w:r w:rsidRPr="00875E32">
              <w:rPr>
                <w:rFonts w:hint="eastAsia"/>
                <w:b/>
                <w:bCs/>
              </w:rPr>
              <w:t>选择右侧最上面</w:t>
            </w:r>
            <w:r w:rsidRPr="00875E32">
              <w:rPr>
                <w:b/>
                <w:bCs/>
              </w:rPr>
              <w:t>Global Options列表下的Fixed Frame选择Laser _odom</w:t>
            </w:r>
          </w:p>
          <w:p w14:paraId="6A02C588" w14:textId="77777777" w:rsidR="00875E32" w:rsidRPr="00875E32" w:rsidRDefault="00875E32" w:rsidP="00875E32">
            <w:pPr>
              <w:rPr>
                <w:b/>
                <w:bCs/>
              </w:rPr>
            </w:pPr>
            <w:r w:rsidRPr="00875E32">
              <w:rPr>
                <w:rFonts w:hint="eastAsia"/>
                <w:b/>
                <w:bCs/>
              </w:rPr>
              <w:t>选择</w:t>
            </w:r>
            <w:r w:rsidRPr="00875E32">
              <w:rPr>
                <w:b/>
                <w:bCs/>
              </w:rPr>
              <w:t>pointClouds列表下的Topic选择laser_cloud_surround</w:t>
            </w:r>
          </w:p>
          <w:p w14:paraId="0760DD8F" w14:textId="77777777" w:rsidR="00875E32" w:rsidRPr="00875E32" w:rsidRDefault="00875E32" w:rsidP="00875E32">
            <w:pPr>
              <w:rPr>
                <w:b/>
                <w:bCs/>
              </w:rPr>
            </w:pPr>
            <w:r w:rsidRPr="00875E32">
              <w:rPr>
                <w:rFonts w:hint="eastAsia"/>
                <w:b/>
                <w:bCs/>
              </w:rPr>
              <w:t>打开另一个窗口</w:t>
            </w:r>
            <w:r w:rsidRPr="00875E32">
              <w:rPr>
                <w:b/>
                <w:bCs/>
              </w:rPr>
              <w:t xml:space="preserve"> rosbag record -o out /laser_cloud_surround 录制</w:t>
            </w:r>
          </w:p>
          <w:p w14:paraId="2A2060B0" w14:textId="77777777" w:rsidR="00875E32" w:rsidRPr="00875E32" w:rsidRDefault="00875E32" w:rsidP="00875E32">
            <w:pPr>
              <w:rPr>
                <w:b/>
                <w:bCs/>
              </w:rPr>
            </w:pPr>
            <w:r w:rsidRPr="00875E32">
              <w:rPr>
                <w:b/>
                <w:bCs/>
              </w:rPr>
              <w:t>ctrl+C结束录制生成out_（时间）.bag</w:t>
            </w:r>
          </w:p>
          <w:p w14:paraId="3729FA15" w14:textId="77777777" w:rsidR="00875E32" w:rsidRPr="00875E32" w:rsidRDefault="00875E32" w:rsidP="00875E32">
            <w:pPr>
              <w:rPr>
                <w:b/>
                <w:bCs/>
              </w:rPr>
            </w:pPr>
            <w:r w:rsidRPr="00875E32">
              <w:rPr>
                <w:rFonts w:hint="eastAsia"/>
                <w:b/>
                <w:bCs/>
              </w:rPr>
              <w:t>转</w:t>
            </w:r>
            <w:r w:rsidRPr="00875E32">
              <w:rPr>
                <w:b/>
                <w:bCs/>
              </w:rPr>
              <w:t>PCD</w:t>
            </w:r>
          </w:p>
          <w:p w14:paraId="3E48F7E0" w14:textId="639C503F" w:rsidR="00875E32" w:rsidRDefault="00641A0E" w:rsidP="00781478">
            <w:pPr>
              <w:rPr>
                <w:b/>
                <w:bCs/>
              </w:rPr>
            </w:pPr>
            <w:ins w:id="196" w:author="唐 娜" w:date="2020-05-14T10:20:00Z">
              <w:r>
                <w:rPr>
                  <w:b/>
                  <w:bCs/>
                </w:rPr>
                <w:sym w:font="Wingdings 2" w:char="F045"/>
              </w:r>
            </w:ins>
            <w:r w:rsidR="00875E32" w:rsidRPr="00875E32">
              <w:rPr>
                <w:b/>
                <w:bCs/>
              </w:rPr>
              <w:t>rosrun pcl_ros bag_to_pcd out_（时间）.bag /laser_cloud_surround pcd</w:t>
            </w:r>
          </w:p>
        </w:tc>
      </w:tr>
    </w:tbl>
    <w:p w14:paraId="11549DFE" w14:textId="77777777" w:rsidR="00875E32" w:rsidRPr="00486E50" w:rsidRDefault="00875E32" w:rsidP="00781478">
      <w:pPr>
        <w:rPr>
          <w:b/>
          <w:bCs/>
        </w:rPr>
      </w:pPr>
    </w:p>
    <w:p w14:paraId="10612837" w14:textId="59F2AC48" w:rsidR="00641A0E" w:rsidRPr="00641A0E" w:rsidRDefault="00781478">
      <w:pPr>
        <w:pStyle w:val="a9"/>
        <w:numPr>
          <w:ilvl w:val="0"/>
          <w:numId w:val="71"/>
        </w:numPr>
        <w:ind w:firstLineChars="0"/>
        <w:rPr>
          <w:b/>
          <w:bCs/>
        </w:rPr>
      </w:pPr>
      <w:del w:id="197" w:author="唐 娜" w:date="2020-05-14T10:20:00Z">
        <w:r>
          <w:rPr>
            <w:rFonts w:hint="eastAsia"/>
            <w:b/>
            <w:bCs/>
          </w:rPr>
          <w:delText>5.</w:delText>
        </w:r>
      </w:del>
      <w:r w:rsidRPr="00641A0E">
        <w:rPr>
          <w:rFonts w:hint="eastAsia"/>
          <w:b/>
          <w:bCs/>
        </w:rPr>
        <w:t>查看</w:t>
      </w:r>
    </w:p>
    <w:p w14:paraId="33E2C030" w14:textId="77777777" w:rsidR="00781478" w:rsidRDefault="00781478" w:rsidP="00781478">
      <w:pPr>
        <w:rPr>
          <w:del w:id="198" w:author="唐 娜" w:date="2020-05-14T10:20:00Z"/>
        </w:rPr>
      </w:pPr>
      <w:del w:id="199" w:author="唐 娜" w:date="2020-05-14T10:20:00Z">
        <w:r>
          <w:delText>cd pcd</w:delText>
        </w:r>
      </w:del>
    </w:p>
    <w:p w14:paraId="1CF3BB05" w14:textId="77777777" w:rsidR="00781478" w:rsidRPr="00486E50" w:rsidRDefault="00781478" w:rsidP="00781478">
      <w:pPr>
        <w:rPr>
          <w:del w:id="200" w:author="唐 娜" w:date="2020-05-14T10:20:00Z"/>
        </w:rPr>
      </w:pPr>
      <w:del w:id="201" w:author="唐 娜" w:date="2020-05-14T10:20:00Z">
        <w:r>
          <w:delText>pcl_viewer （文件名）如：1566443218.880078077.pcd</w:delText>
        </w:r>
      </w:del>
    </w:p>
    <w:p w14:paraId="193CC704" w14:textId="77777777" w:rsidR="00B0012A" w:rsidRDefault="008476BB" w:rsidP="009C6403">
      <w:pPr>
        <w:rPr>
          <w:del w:id="202" w:author="唐 娜" w:date="2020-05-14T10:20:00Z"/>
          <w:b/>
          <w:bCs/>
        </w:rPr>
      </w:pPr>
      <w:moveToRangeStart w:id="203" w:author="唐 娜" w:date="2020-05-14T10:25:00Z" w:name="move40344358"/>
      <w:moveTo w:id="204" w:author="唐 娜" w:date="2020-05-14T10:25:00Z">
        <w:del w:id="205" w:author="唐 娜" w:date="2020-05-14T10:20:00Z">
          <w:r w:rsidRPr="00BB0AA2">
            <w:rPr>
              <w:rFonts w:hint="eastAsia"/>
              <w:highlight w:val="red"/>
            </w:rPr>
            <w:delText>Kvaser</w:delText>
          </w:r>
        </w:del>
      </w:moveTo>
      <w:moveToRangeEnd w:id="203"/>
    </w:p>
    <w:tbl>
      <w:tblPr>
        <w:tblStyle w:val="aa"/>
        <w:tblW w:w="0" w:type="auto"/>
        <w:tblLook w:val="04A0" w:firstRow="1" w:lastRow="0" w:firstColumn="1" w:lastColumn="0" w:noHBand="0" w:noVBand="1"/>
      </w:tblPr>
      <w:tblGrid>
        <w:gridCol w:w="8296"/>
      </w:tblGrid>
      <w:tr w:rsidR="009C6403" w14:paraId="4D4D6360" w14:textId="77777777" w:rsidTr="009C6403">
        <w:tc>
          <w:tcPr>
            <w:tcW w:w="8296" w:type="dxa"/>
          </w:tcPr>
          <w:p w14:paraId="737BB614" w14:textId="4CB5A62E" w:rsidR="009C6403" w:rsidRPr="009C6403" w:rsidRDefault="00B0012A" w:rsidP="009C6403">
            <w:pPr>
              <w:rPr>
                <w:ins w:id="206" w:author="唐 娜" w:date="2020-05-14T10:20:00Z"/>
                <w:b/>
                <w:bCs/>
              </w:rPr>
            </w:pPr>
            <w:ins w:id="207" w:author="唐 娜" w:date="2020-05-14T10:20:00Z">
              <w:r>
                <w:rPr>
                  <w:b/>
                  <w:bCs/>
                </w:rPr>
                <w:sym w:font="Wingdings 2" w:char="F045"/>
              </w:r>
              <w:r w:rsidR="009C6403" w:rsidRPr="009C6403">
                <w:rPr>
                  <w:b/>
                  <w:bCs/>
                </w:rPr>
                <w:t>cd pcd</w:t>
              </w:r>
            </w:ins>
          </w:p>
          <w:p w14:paraId="1EB2D2CA" w14:textId="06A03FA1" w:rsidR="009C6403" w:rsidRPr="009C6403" w:rsidRDefault="00B0012A" w:rsidP="00781478">
            <w:pPr>
              <w:rPr>
                <w:ins w:id="208" w:author="唐 娜" w:date="2020-05-14T10:20:00Z"/>
              </w:rPr>
            </w:pPr>
            <w:ins w:id="209" w:author="唐 娜" w:date="2020-05-14T10:20:00Z">
              <w:r>
                <w:rPr>
                  <w:b/>
                  <w:bCs/>
                </w:rPr>
                <w:sym w:font="Wingdings 2" w:char="F045"/>
              </w:r>
              <w:r w:rsidR="009C6403" w:rsidRPr="009C6403">
                <w:rPr>
                  <w:b/>
                  <w:bCs/>
                </w:rPr>
                <w:t>pcl_viewer （文件名）如：</w:t>
              </w:r>
              <w:r>
                <w:rPr>
                  <w:rFonts w:hint="eastAsia"/>
                  <w:b/>
                  <w:bCs/>
                </w:rPr>
                <w:t>p</w:t>
              </w:r>
              <w:r>
                <w:rPr>
                  <w:b/>
                  <w:bCs/>
                </w:rPr>
                <w:t>cd/</w:t>
              </w:r>
              <w:r w:rsidR="009C6403" w:rsidRPr="009C6403">
                <w:rPr>
                  <w:b/>
                  <w:bCs/>
                </w:rPr>
                <w:t>1566443218.880078077.pcd</w:t>
              </w:r>
            </w:ins>
          </w:p>
        </w:tc>
      </w:tr>
    </w:tbl>
    <w:p w14:paraId="2D199BD3" w14:textId="45F62A1C" w:rsidR="009C6403" w:rsidRDefault="00641A0E" w:rsidP="00641A0E">
      <w:pPr>
        <w:pStyle w:val="a9"/>
        <w:numPr>
          <w:ilvl w:val="0"/>
          <w:numId w:val="71"/>
        </w:numPr>
        <w:ind w:firstLineChars="0"/>
        <w:rPr>
          <w:ins w:id="210" w:author="唐 娜" w:date="2020-05-14T10:20:00Z"/>
          <w:b/>
          <w:bCs/>
        </w:rPr>
      </w:pPr>
      <w:ins w:id="211" w:author="唐 娜" w:date="2020-05-14T10:20:00Z">
        <w:r w:rsidRPr="00641A0E">
          <w:rPr>
            <w:rFonts w:hint="eastAsia"/>
            <w:b/>
            <w:bCs/>
          </w:rPr>
          <w:t>将P</w:t>
        </w:r>
        <w:r w:rsidRPr="00641A0E">
          <w:rPr>
            <w:b/>
            <w:bCs/>
          </w:rPr>
          <w:t>CD</w:t>
        </w:r>
        <w:r w:rsidRPr="00641A0E">
          <w:rPr>
            <w:rFonts w:hint="eastAsia"/>
            <w:b/>
            <w:bCs/>
          </w:rPr>
          <w:t>文件转换成二进制文件.</w:t>
        </w:r>
        <w:r w:rsidRPr="00641A0E">
          <w:rPr>
            <w:b/>
            <w:bCs/>
          </w:rPr>
          <w:t xml:space="preserve">ot </w:t>
        </w:r>
        <w:r w:rsidRPr="00641A0E">
          <w:rPr>
            <w:rFonts w:hint="eastAsia"/>
            <w:b/>
            <w:bCs/>
          </w:rPr>
          <w:t>或者.</w:t>
        </w:r>
        <w:r w:rsidRPr="00641A0E">
          <w:rPr>
            <w:b/>
            <w:bCs/>
          </w:rPr>
          <w:t>b</w:t>
        </w:r>
        <w:r w:rsidRPr="00641A0E">
          <w:rPr>
            <w:rFonts w:hint="eastAsia"/>
            <w:b/>
            <w:bCs/>
          </w:rPr>
          <w:t>t</w:t>
        </w:r>
      </w:ins>
    </w:p>
    <w:tbl>
      <w:tblPr>
        <w:tblStyle w:val="aa"/>
        <w:tblW w:w="8217" w:type="dxa"/>
        <w:tblLook w:val="04A0" w:firstRow="1" w:lastRow="0" w:firstColumn="1" w:lastColumn="0" w:noHBand="0" w:noVBand="1"/>
      </w:tblPr>
      <w:tblGrid>
        <w:gridCol w:w="8217"/>
      </w:tblGrid>
      <w:tr w:rsidR="00641A0E" w14:paraId="186FE2B8" w14:textId="77777777" w:rsidTr="006B2E2A">
        <w:tc>
          <w:tcPr>
            <w:tcW w:w="8217" w:type="dxa"/>
          </w:tcPr>
          <w:p w14:paraId="10674B06" w14:textId="1020DD0F" w:rsidR="00641A0E" w:rsidRDefault="00B0012A" w:rsidP="006B2E2A">
            <w:pPr>
              <w:rPr>
                <w:ins w:id="212" w:author="唐 娜" w:date="2020-05-14T10:20:00Z"/>
                <w:b/>
                <w:bCs/>
              </w:rPr>
            </w:pPr>
            <w:ins w:id="213" w:author="唐 娜" w:date="2020-05-14T10:20:00Z">
              <w:r>
                <w:rPr>
                  <w:rFonts w:hint="eastAsia"/>
                  <w:b/>
                  <w:bCs/>
                </w:rPr>
                <w:sym w:font="Wingdings 2" w:char="F045"/>
              </w:r>
              <w:r>
                <w:rPr>
                  <w:rFonts w:hint="eastAsia"/>
                  <w:b/>
                  <w:bCs/>
                </w:rPr>
                <w:t>c</w:t>
              </w:r>
              <w:r>
                <w:rPr>
                  <w:b/>
                  <w:bCs/>
                </w:rPr>
                <w:t xml:space="preserve">d </w:t>
              </w:r>
              <w:r w:rsidR="00CB40BE">
                <w:rPr>
                  <w:b/>
                  <w:bCs/>
                </w:rPr>
                <w:t xml:space="preserve"> </w:t>
              </w:r>
              <w:r w:rsidRPr="00B0012A">
                <w:rPr>
                  <w:b/>
                  <w:bCs/>
                </w:rPr>
                <w:t>~/octomap-devel/octomap_tutor-master</w:t>
              </w:r>
              <w:r w:rsidR="00920E93">
                <w:rPr>
                  <w:rFonts w:hint="eastAsia"/>
                  <w:b/>
                  <w:bCs/>
                </w:rPr>
                <w:t>/bin</w:t>
              </w:r>
            </w:ins>
          </w:p>
          <w:p w14:paraId="1041E84D" w14:textId="4BC3B726" w:rsidR="00B0012A" w:rsidRDefault="00B0012A" w:rsidP="006B2E2A">
            <w:pPr>
              <w:rPr>
                <w:ins w:id="214" w:author="唐 娜" w:date="2020-05-14T10:20:00Z"/>
                <w:b/>
                <w:bCs/>
              </w:rPr>
            </w:pPr>
            <w:ins w:id="215" w:author="唐 娜" w:date="2020-05-14T10:20:00Z">
              <w:r>
                <w:rPr>
                  <w:b/>
                  <w:bCs/>
                </w:rPr>
                <w:sym w:font="Wingdings 2" w:char="F045"/>
              </w:r>
              <w:r w:rsidR="00920E93" w:rsidRPr="00B0012A">
                <w:rPr>
                  <w:b/>
                  <w:bCs/>
                </w:rPr>
                <w:t xml:space="preserve"> </w:t>
              </w:r>
              <w:r w:rsidRPr="00B0012A">
                <w:rPr>
                  <w:b/>
                  <w:bCs/>
                </w:rPr>
                <w:t>pcd2octomap  data</w:t>
              </w:r>
              <w:r w:rsidR="00920E93">
                <w:rPr>
                  <w:b/>
                  <w:bCs/>
                </w:rPr>
                <w:t xml:space="preserve">  </w:t>
              </w:r>
              <w:r w:rsidRPr="00B0012A">
                <w:rPr>
                  <w:b/>
                  <w:bCs/>
                </w:rPr>
                <w:t>/sample.pcd data</w:t>
              </w:r>
              <w:r w:rsidR="00920E93">
                <w:rPr>
                  <w:b/>
                  <w:bCs/>
                </w:rPr>
                <w:t xml:space="preserve">  </w:t>
              </w:r>
              <w:r w:rsidRPr="00B0012A">
                <w:rPr>
                  <w:b/>
                  <w:bCs/>
                </w:rPr>
                <w:t>/sample.bt</w:t>
              </w:r>
              <w:r>
                <w:rPr>
                  <w:b/>
                  <w:bCs/>
                </w:rPr>
                <w:t xml:space="preserve">  </w:t>
              </w:r>
              <w:r>
                <w:rPr>
                  <w:rFonts w:hint="eastAsia"/>
                  <w:b/>
                  <w:bCs/>
                </w:rPr>
                <w:t>文件目录（或者.o</w:t>
              </w:r>
              <w:r>
                <w:rPr>
                  <w:b/>
                  <w:bCs/>
                </w:rPr>
                <w:t>t</w:t>
              </w:r>
              <w:r>
                <w:rPr>
                  <w:rFonts w:hint="eastAsia"/>
                  <w:b/>
                  <w:bCs/>
                </w:rPr>
                <w:t>文件）</w:t>
              </w:r>
            </w:ins>
          </w:p>
          <w:p w14:paraId="7AD193F3" w14:textId="5CCCBE62" w:rsidR="00B0012A" w:rsidRDefault="00B0012A" w:rsidP="006B2E2A">
            <w:pPr>
              <w:rPr>
                <w:ins w:id="216" w:author="唐 娜" w:date="2020-05-14T10:20:00Z"/>
                <w:b/>
                <w:bCs/>
              </w:rPr>
            </w:pPr>
            <w:ins w:id="217" w:author="唐 娜" w:date="2020-05-14T10:20:00Z">
              <w:r>
                <w:rPr>
                  <w:b/>
                  <w:bCs/>
                </w:rPr>
                <w:sym w:font="Wingdings 2" w:char="F045"/>
              </w:r>
              <w:r w:rsidRPr="00B0012A">
                <w:rPr>
                  <w:b/>
                  <w:bCs/>
                </w:rPr>
                <w:t>riki@ubuntu:~/octomap-devel/bin$octovis/home/riki/octomap</w:t>
              </w:r>
              <w:r w:rsidR="00000E25">
                <w:rPr>
                  <w:rFonts w:hint="eastAsia"/>
                  <w:b/>
                  <w:bCs/>
                </w:rPr>
                <w:t>-</w:t>
              </w:r>
              <w:r w:rsidRPr="00B0012A">
                <w:rPr>
                  <w:b/>
                  <w:bCs/>
                </w:rPr>
                <w:t>devel/octomap/share/data/geb079.bt</w:t>
              </w:r>
            </w:ins>
          </w:p>
          <w:p w14:paraId="421771A7" w14:textId="5A7EC4C8" w:rsidR="00B0012A" w:rsidRPr="00FE0B60" w:rsidRDefault="00FE0B60" w:rsidP="006B2E2A">
            <w:pPr>
              <w:rPr>
                <w:ins w:id="218" w:author="唐 娜" w:date="2020-05-14T10:20:00Z"/>
                <w:b/>
                <w:bCs/>
              </w:rPr>
            </w:pPr>
            <w:ins w:id="219" w:author="唐 娜" w:date="2020-05-14T10:20:00Z">
              <w:r>
                <w:rPr>
                  <w:b/>
                  <w:bCs/>
                </w:rPr>
                <w:sym w:font="Wingdings 2" w:char="F045"/>
              </w:r>
              <w:r w:rsidR="00B0012A" w:rsidRPr="00B0012A">
                <w:rPr>
                  <w:b/>
                  <w:bCs/>
                </w:rPr>
                <w:t>bin/pcd2colorOctomap data/sample.pcd data/sample.ot</w:t>
              </w:r>
            </w:ins>
          </w:p>
        </w:tc>
      </w:tr>
    </w:tbl>
    <w:p w14:paraId="3AB2F613" w14:textId="437FD652" w:rsidR="00A519B5" w:rsidRDefault="00A519B5" w:rsidP="00781478">
      <w:pPr>
        <w:rPr>
          <w:ins w:id="220" w:author="唐 娜" w:date="2020-05-14T10:20:00Z"/>
          <w:b/>
          <w:bCs/>
        </w:rPr>
      </w:pPr>
      <w:ins w:id="221" w:author="唐 娜" w:date="2020-05-14T10:20:00Z">
        <w:r>
          <w:rPr>
            <w:rFonts w:hint="eastAsia"/>
            <w:b/>
            <w:bCs/>
          </w:rPr>
          <w:t xml:space="preserve">其中会出现坐标系与建出的图相互垂直的问题，解决方法 </w:t>
        </w:r>
        <w:r>
          <w:rPr>
            <w:b/>
            <w:bCs/>
          </w:rPr>
          <w:t xml:space="preserve"> </w:t>
        </w:r>
        <w:r>
          <w:rPr>
            <w:rFonts w:hint="eastAsia"/>
            <w:b/>
            <w:bCs/>
          </w:rPr>
          <w:t>修改Plane</w:t>
        </w:r>
        <w:r w:rsidR="006B2E2A">
          <w:rPr>
            <w:rFonts w:hint="eastAsia"/>
            <w:b/>
            <w:bCs/>
          </w:rPr>
          <w:t>的</w:t>
        </w:r>
        <w:r>
          <w:rPr>
            <w:rFonts w:hint="eastAsia"/>
            <w:b/>
            <w:bCs/>
          </w:rPr>
          <w:t>参考平面就可以了</w:t>
        </w:r>
      </w:ins>
    </w:p>
    <w:tbl>
      <w:tblPr>
        <w:tblStyle w:val="aa"/>
        <w:tblW w:w="0" w:type="auto"/>
        <w:tblLook w:val="04A0" w:firstRow="1" w:lastRow="0" w:firstColumn="1" w:lastColumn="0" w:noHBand="0" w:noVBand="1"/>
      </w:tblPr>
      <w:tblGrid>
        <w:gridCol w:w="8296"/>
      </w:tblGrid>
      <w:tr w:rsidR="00B475FE" w14:paraId="0DB334DC" w14:textId="77777777" w:rsidTr="00B475FE">
        <w:tc>
          <w:tcPr>
            <w:tcW w:w="8296" w:type="dxa"/>
          </w:tcPr>
          <w:p w14:paraId="4923F8A1" w14:textId="77777777" w:rsidR="00B475FE" w:rsidRPr="00B475FE" w:rsidRDefault="00B475FE" w:rsidP="00B475FE">
            <w:pPr>
              <w:rPr>
                <w:ins w:id="222" w:author="唐 娜" w:date="2020-05-14T10:20:00Z"/>
                <w:b/>
                <w:bCs/>
              </w:rPr>
            </w:pPr>
            <w:ins w:id="223" w:author="唐 娜" w:date="2020-05-14T10:20:00Z">
              <w:r w:rsidRPr="00B475FE">
                <w:rPr>
                  <w:b/>
                  <w:bCs/>
                </w:rPr>
                <w:t>WARNING: disk usage in log directory [/home/.../.ros/log] is over 1GB. 问题解决办法</w:t>
              </w:r>
            </w:ins>
          </w:p>
          <w:p w14:paraId="36FE36A8" w14:textId="77777777" w:rsidR="00B475FE" w:rsidRDefault="00B475FE" w:rsidP="00781478">
            <w:pPr>
              <w:rPr>
                <w:ins w:id="224" w:author="唐 娜" w:date="2020-05-14T10:20:00Z"/>
                <w:b/>
                <w:bCs/>
              </w:rPr>
            </w:pPr>
            <w:ins w:id="225" w:author="唐 娜" w:date="2020-05-14T10:20:00Z">
              <w:r w:rsidRPr="00B475FE">
                <w:rPr>
                  <w:rFonts w:hint="eastAsia"/>
                  <w:b/>
                  <w:bCs/>
                  <w:highlight w:val="yellow"/>
                </w:rPr>
                <w:t>解决方法：</w:t>
              </w:r>
            </w:ins>
          </w:p>
          <w:p w14:paraId="5261C821" w14:textId="77777777" w:rsidR="00B475FE" w:rsidRPr="00B475FE" w:rsidRDefault="00B475FE" w:rsidP="00B475FE">
            <w:pPr>
              <w:rPr>
                <w:ins w:id="226" w:author="唐 娜" w:date="2020-05-14T10:20:00Z"/>
                <w:b/>
                <w:bCs/>
              </w:rPr>
            </w:pPr>
            <w:ins w:id="227" w:author="唐 娜" w:date="2020-05-14T10:20:00Z">
              <w:r w:rsidRPr="00B475FE">
                <w:rPr>
                  <w:b/>
                  <w:bCs/>
                </w:rPr>
                <w:t>这个警告是由于主文件夹下/.ros中的日志文件夹/log超过了１G而产生的提醒，这些log并没有什么实际用处，清空只需执行：</w:t>
              </w:r>
            </w:ins>
          </w:p>
          <w:p w14:paraId="0C477614" w14:textId="7F554AC0" w:rsidR="00B475FE" w:rsidRPr="00B475FE" w:rsidRDefault="00B475FE" w:rsidP="00B475FE">
            <w:pPr>
              <w:rPr>
                <w:ins w:id="228" w:author="唐 娜" w:date="2020-05-14T10:20:00Z"/>
                <w:b/>
                <w:bCs/>
              </w:rPr>
            </w:pPr>
            <w:ins w:id="229" w:author="唐 娜" w:date="2020-05-14T10:20:00Z">
              <w:r>
                <w:rPr>
                  <w:b/>
                  <w:bCs/>
                </w:rPr>
                <w:sym w:font="Wingdings 2" w:char="F045"/>
              </w:r>
              <w:r w:rsidRPr="00B475FE">
                <w:rPr>
                  <w:b/>
                  <w:bCs/>
                </w:rPr>
                <w:t>rosclean purge</w:t>
              </w:r>
            </w:ins>
          </w:p>
          <w:p w14:paraId="6C22CA2E" w14:textId="5AAB7932" w:rsidR="00B475FE" w:rsidRPr="00B475FE" w:rsidRDefault="00B475FE" w:rsidP="00781478">
            <w:pPr>
              <w:rPr>
                <w:ins w:id="230" w:author="唐 娜" w:date="2020-05-14T10:20:00Z"/>
                <w:b/>
                <w:bCs/>
              </w:rPr>
            </w:pPr>
            <w:ins w:id="231" w:author="唐 娜" w:date="2020-05-14T10:20:00Z">
              <w:r w:rsidRPr="00B475FE">
                <w:rPr>
                  <w:b/>
                  <w:bCs/>
                </w:rPr>
                <w:t>然后在两个y/n里都输入y即可消除这一警告。当然，手动去目录当中删除同样有效。</w:t>
              </w:r>
            </w:ins>
          </w:p>
        </w:tc>
      </w:tr>
    </w:tbl>
    <w:p w14:paraId="227B34F0" w14:textId="551B1250" w:rsidR="00B475FE" w:rsidRDefault="00A51276" w:rsidP="00781478">
      <w:pPr>
        <w:rPr>
          <w:ins w:id="232" w:author="唐 娜" w:date="2020-05-14T10:20:00Z"/>
          <w:b/>
          <w:bCs/>
        </w:rPr>
      </w:pPr>
      <w:ins w:id="233" w:author="唐 娜" w:date="2020-05-14T10:20:00Z">
        <w:r>
          <w:rPr>
            <w:rFonts w:hint="eastAsia"/>
            <w:b/>
            <w:bCs/>
          </w:rPr>
          <w:t>常见的问题：</w:t>
        </w:r>
      </w:ins>
    </w:p>
    <w:tbl>
      <w:tblPr>
        <w:tblStyle w:val="aa"/>
        <w:tblW w:w="0" w:type="auto"/>
        <w:tblLook w:val="04A0" w:firstRow="1" w:lastRow="0" w:firstColumn="1" w:lastColumn="0" w:noHBand="0" w:noVBand="1"/>
      </w:tblPr>
      <w:tblGrid>
        <w:gridCol w:w="8296"/>
      </w:tblGrid>
      <w:tr w:rsidR="00A51276" w14:paraId="3425F46F" w14:textId="77777777" w:rsidTr="00A51276">
        <w:tc>
          <w:tcPr>
            <w:tcW w:w="8296" w:type="dxa"/>
          </w:tcPr>
          <w:p w14:paraId="5482ACA4" w14:textId="60520C4F" w:rsidR="00A51276" w:rsidRDefault="00A51276" w:rsidP="00781478">
            <w:pPr>
              <w:rPr>
                <w:ins w:id="234" w:author="唐 娜" w:date="2020-05-14T10:20:00Z"/>
                <w:b/>
                <w:bCs/>
              </w:rPr>
            </w:pPr>
            <w:ins w:id="235" w:author="唐 娜" w:date="2020-05-14T10:20:00Z">
              <w:r w:rsidRPr="00A51276">
                <w:rPr>
                  <w:b/>
                  <w:bCs/>
                </w:rPr>
                <w:t>*** Error in `octovis': realloc(): invalid pointer: 0x00007faca21a1820 ***</w:t>
              </w:r>
            </w:ins>
          </w:p>
        </w:tc>
      </w:tr>
    </w:tbl>
    <w:p w14:paraId="0A9A5FDB" w14:textId="72095CA9" w:rsidR="00A51276" w:rsidRDefault="00A51276" w:rsidP="00781478">
      <w:pPr>
        <w:rPr>
          <w:ins w:id="236" w:author="唐 娜" w:date="2020-05-14T10:20:00Z"/>
          <w:b/>
          <w:bCs/>
        </w:rPr>
      </w:pPr>
      <w:ins w:id="237" w:author="唐 娜" w:date="2020-05-14T10:20:00Z">
        <w:r>
          <w:rPr>
            <w:rFonts w:hint="eastAsia"/>
            <w:b/>
            <w:bCs/>
          </w:rPr>
          <w:t>解决方法：</w:t>
        </w:r>
      </w:ins>
    </w:p>
    <w:tbl>
      <w:tblPr>
        <w:tblStyle w:val="aa"/>
        <w:tblW w:w="0" w:type="auto"/>
        <w:tblLook w:val="04A0" w:firstRow="1" w:lastRow="0" w:firstColumn="1" w:lastColumn="0" w:noHBand="0" w:noVBand="1"/>
      </w:tblPr>
      <w:tblGrid>
        <w:gridCol w:w="8296"/>
      </w:tblGrid>
      <w:tr w:rsidR="00A51276" w14:paraId="2BC1F8DC" w14:textId="77777777" w:rsidTr="00A51276">
        <w:tc>
          <w:tcPr>
            <w:tcW w:w="8296" w:type="dxa"/>
          </w:tcPr>
          <w:p w14:paraId="79D2930A" w14:textId="5E97E364" w:rsidR="00A51276" w:rsidRDefault="00A51276" w:rsidP="00781478">
            <w:pPr>
              <w:rPr>
                <w:ins w:id="238" w:author="唐 娜" w:date="2020-05-14T10:20:00Z"/>
                <w:b/>
                <w:bCs/>
              </w:rPr>
            </w:pPr>
            <w:ins w:id="239" w:author="唐 娜" w:date="2020-05-14T10:20:00Z">
              <w:r>
                <w:rPr>
                  <w:rFonts w:hint="eastAsia"/>
                  <w:b/>
                  <w:bCs/>
                </w:rPr>
                <w:t>重新安装一遍octomap</w:t>
              </w:r>
              <w:r>
                <w:rPr>
                  <w:b/>
                  <w:bCs/>
                </w:rPr>
                <w:t>:</w:t>
              </w:r>
            </w:ins>
          </w:p>
          <w:p w14:paraId="03FB4A19" w14:textId="50448139" w:rsidR="00A51276" w:rsidRDefault="00A51276" w:rsidP="00781478">
            <w:pPr>
              <w:rPr>
                <w:ins w:id="240" w:author="唐 娜" w:date="2020-05-14T10:20:00Z"/>
              </w:rPr>
            </w:pPr>
            <w:ins w:id="241" w:author="唐 娜" w:date="2020-05-14T10:20:00Z">
              <w:r>
                <w:t>先重装了一下 依赖库</w:t>
              </w:r>
            </w:ins>
          </w:p>
          <w:p w14:paraId="6F1E358E" w14:textId="5C5B1525" w:rsidR="00A51276" w:rsidRDefault="00A51276" w:rsidP="00781478">
            <w:pPr>
              <w:rPr>
                <w:ins w:id="242" w:author="唐 娜" w:date="2020-05-14T10:20:00Z"/>
                <w:b/>
                <w:bCs/>
              </w:rPr>
            </w:pPr>
            <w:ins w:id="243" w:author="唐 娜" w:date="2020-05-14T10:20:00Z">
              <w:r>
                <w:rPr>
                  <w:b/>
                  <w:bCs/>
                </w:rPr>
                <w:sym w:font="Wingdings 2" w:char="F045"/>
              </w:r>
              <w:r w:rsidRPr="00A51276">
                <w:rPr>
                  <w:b/>
                  <w:bCs/>
                </w:rPr>
                <w:t>sudo apt-get install libqglviewer-dev-qt4</w:t>
              </w:r>
            </w:ins>
          </w:p>
          <w:p w14:paraId="761EDAC8" w14:textId="64D19717" w:rsidR="00A51276" w:rsidRDefault="00A51276" w:rsidP="00A51276">
            <w:pPr>
              <w:rPr>
                <w:ins w:id="244" w:author="唐 娜" w:date="2020-05-14T10:20:00Z"/>
                <w:b/>
                <w:bCs/>
              </w:rPr>
            </w:pPr>
            <w:ins w:id="245" w:author="唐 娜" w:date="2020-05-14T10:20:00Z">
              <w:r>
                <w:rPr>
                  <w:rFonts w:hint="eastAsia"/>
                  <w:b/>
                  <w:bCs/>
                </w:rPr>
                <w:t>重新编译一下：</w:t>
              </w:r>
            </w:ins>
          </w:p>
          <w:p w14:paraId="579E33DB" w14:textId="57932EFA" w:rsidR="00A51276" w:rsidRDefault="00A51276" w:rsidP="00A51276">
            <w:pPr>
              <w:rPr>
                <w:ins w:id="246" w:author="唐 娜" w:date="2020-05-14T10:20:00Z"/>
                <w:b/>
                <w:bCs/>
              </w:rPr>
            </w:pPr>
            <w:ins w:id="247" w:author="唐 娜" w:date="2020-05-14T10:20:00Z">
              <w:r>
                <w:rPr>
                  <w:rFonts w:hint="eastAsia"/>
                  <w:b/>
                  <w:bCs/>
                </w:rPr>
                <w:t>一定要在安装目录下进行重新编译</w:t>
              </w:r>
            </w:ins>
          </w:p>
          <w:p w14:paraId="21C82FC8" w14:textId="7F017628" w:rsidR="00A51276" w:rsidRPr="00A51276" w:rsidRDefault="00A51276" w:rsidP="00A51276">
            <w:pPr>
              <w:rPr>
                <w:ins w:id="248" w:author="唐 娜" w:date="2020-05-14T10:20:00Z"/>
                <w:b/>
                <w:bCs/>
              </w:rPr>
            </w:pPr>
            <w:ins w:id="249" w:author="唐 娜" w:date="2020-05-14T10:20:00Z">
              <w:r w:rsidRPr="00A51276">
                <w:rPr>
                  <w:b/>
                  <w:bCs/>
                </w:rPr>
                <w:t>cmake..</w:t>
              </w:r>
            </w:ins>
          </w:p>
          <w:p w14:paraId="17DDD816" w14:textId="77777777" w:rsidR="00A51276" w:rsidRPr="00A51276" w:rsidRDefault="00A51276" w:rsidP="00A51276">
            <w:pPr>
              <w:rPr>
                <w:ins w:id="250" w:author="唐 娜" w:date="2020-05-14T10:20:00Z"/>
                <w:b/>
                <w:bCs/>
              </w:rPr>
            </w:pPr>
            <w:ins w:id="251" w:author="唐 娜" w:date="2020-05-14T10:20:00Z">
              <w:r w:rsidRPr="00A51276">
                <w:rPr>
                  <w:b/>
                  <w:bCs/>
                </w:rPr>
                <w:lastRenderedPageBreak/>
                <w:t>make</w:t>
              </w:r>
            </w:ins>
          </w:p>
          <w:p w14:paraId="2D470B61" w14:textId="447E16EB" w:rsidR="00A51276" w:rsidRDefault="00A51276" w:rsidP="00A51276">
            <w:pPr>
              <w:rPr>
                <w:ins w:id="252" w:author="唐 娜" w:date="2020-05-14T10:20:00Z"/>
                <w:b/>
                <w:bCs/>
              </w:rPr>
            </w:pPr>
            <w:ins w:id="253" w:author="唐 娜" w:date="2020-05-14T10:20:00Z">
              <w:r w:rsidRPr="00A51276">
                <w:rPr>
                  <w:b/>
                  <w:bCs/>
                </w:rPr>
                <w:t>sudo make install</w:t>
              </w:r>
            </w:ins>
          </w:p>
          <w:p w14:paraId="34421701" w14:textId="49EB3FEC" w:rsidR="00A51276" w:rsidRDefault="00A51276" w:rsidP="00A51276">
            <w:pPr>
              <w:rPr>
                <w:ins w:id="254" w:author="唐 娜" w:date="2020-05-14T10:20:00Z"/>
                <w:b/>
                <w:bCs/>
              </w:rPr>
            </w:pPr>
            <w:ins w:id="255" w:author="唐 娜" w:date="2020-05-14T10:20:00Z">
              <w:r>
                <w:rPr>
                  <w:rFonts w:hint="eastAsia"/>
                  <w:b/>
                  <w:bCs/>
                </w:rPr>
                <w:t>重新运行一下指令就可以了</w:t>
              </w:r>
            </w:ins>
          </w:p>
          <w:p w14:paraId="19DB3234" w14:textId="4BD541B7" w:rsidR="00A51276" w:rsidRPr="00A51276" w:rsidRDefault="00A51276" w:rsidP="00A51276">
            <w:pPr>
              <w:rPr>
                <w:ins w:id="256" w:author="唐 娜" w:date="2020-05-14T10:20:00Z"/>
                <w:b/>
                <w:bCs/>
              </w:rPr>
            </w:pPr>
            <w:ins w:id="257" w:author="唐 娜" w:date="2020-05-14T10:20:00Z">
              <w:r w:rsidRPr="00A51276">
                <w:rPr>
                  <w:b/>
                  <w:bCs/>
                </w:rPr>
                <w:t>octovis octomap.bt</w:t>
              </w:r>
            </w:ins>
          </w:p>
          <w:p w14:paraId="537788A5" w14:textId="67E5E6C2" w:rsidR="00A51276" w:rsidRDefault="00A51276" w:rsidP="00781478">
            <w:pPr>
              <w:rPr>
                <w:ins w:id="258" w:author="唐 娜" w:date="2020-05-14T10:20:00Z"/>
                <w:b/>
                <w:bCs/>
              </w:rPr>
            </w:pPr>
          </w:p>
        </w:tc>
      </w:tr>
    </w:tbl>
    <w:p w14:paraId="6C34B029" w14:textId="2D819D2C" w:rsidR="00A51276" w:rsidRDefault="00A51276" w:rsidP="00781478">
      <w:pPr>
        <w:rPr>
          <w:ins w:id="259" w:author="唐 娜" w:date="2020-05-14T10:20:00Z"/>
        </w:rPr>
      </w:pPr>
      <w:ins w:id="260" w:author="唐 娜" w:date="2020-05-14T10:20:00Z">
        <w:r>
          <w:rPr>
            <w:rFonts w:hint="eastAsia"/>
          </w:rPr>
          <w:lastRenderedPageBreak/>
          <w:t>注意：</w:t>
        </w:r>
      </w:ins>
    </w:p>
    <w:tbl>
      <w:tblPr>
        <w:tblStyle w:val="aa"/>
        <w:tblW w:w="0" w:type="auto"/>
        <w:tblLook w:val="04A0" w:firstRow="1" w:lastRow="0" w:firstColumn="1" w:lastColumn="0" w:noHBand="0" w:noVBand="1"/>
      </w:tblPr>
      <w:tblGrid>
        <w:gridCol w:w="8296"/>
      </w:tblGrid>
      <w:tr w:rsidR="00A51276" w14:paraId="0DDF95B5" w14:textId="77777777" w:rsidTr="00A51276">
        <w:tc>
          <w:tcPr>
            <w:tcW w:w="8296" w:type="dxa"/>
          </w:tcPr>
          <w:p w14:paraId="53A11633" w14:textId="77777777" w:rsidR="00A51276" w:rsidRPr="00A51276" w:rsidRDefault="00A51276" w:rsidP="00A51276">
            <w:pPr>
              <w:rPr>
                <w:ins w:id="261" w:author="唐 娜" w:date="2020-05-14T10:20:00Z"/>
              </w:rPr>
            </w:pPr>
            <w:ins w:id="262" w:author="唐 娜" w:date="2020-05-14T10:20:00Z">
              <w:r w:rsidRPr="00A51276">
                <w:t>网上说装libqglviewer-dev-qt4后删掉的libqglviewer-dev会对g2o库有影响,暂时没发现什么问题,先记录一下.</w:t>
              </w:r>
            </w:ins>
          </w:p>
          <w:p w14:paraId="65DD7A0B" w14:textId="77777777" w:rsidR="00A51276" w:rsidRPr="00A51276" w:rsidRDefault="00A51276" w:rsidP="00A51276">
            <w:pPr>
              <w:rPr>
                <w:ins w:id="263" w:author="唐 娜" w:date="2020-05-14T10:20:00Z"/>
              </w:rPr>
            </w:pPr>
            <w:ins w:id="264" w:author="唐 娜" w:date="2020-05-14T10:20:00Z">
              <w:r w:rsidRPr="00A51276">
                <w:t>在编译安装OctoMap后，可以再重新安装回libqglviewer-dev，以便为其他功能模块，如g2o提供依赖项。</w:t>
              </w:r>
            </w:ins>
          </w:p>
          <w:p w14:paraId="7C9FD7D3" w14:textId="77777777" w:rsidR="00A51276" w:rsidRPr="00A51276" w:rsidRDefault="00A51276" w:rsidP="00A51276">
            <w:pPr>
              <w:rPr>
                <w:ins w:id="265" w:author="唐 娜" w:date="2020-05-14T10:20:00Z"/>
              </w:rPr>
            </w:pPr>
            <w:ins w:id="266" w:author="唐 娜" w:date="2020-05-14T10:20:00Z">
              <w:r w:rsidRPr="00A51276">
                <w:t>sudo apt-get install libqglviewer-dev</w:t>
              </w:r>
            </w:ins>
          </w:p>
          <w:p w14:paraId="5FE6634C" w14:textId="77777777" w:rsidR="00A51276" w:rsidRPr="00A51276" w:rsidRDefault="00A51276" w:rsidP="00A51276">
            <w:pPr>
              <w:rPr>
                <w:ins w:id="267" w:author="唐 娜" w:date="2020-05-14T10:20:00Z"/>
              </w:rPr>
            </w:pPr>
            <w:ins w:id="268" w:author="唐 娜" w:date="2020-05-14T10:20:00Z">
              <w:r w:rsidRPr="00A51276">
                <w:t>因为libqglviewer-dev-qt4和libqglviewer-dev只能存在一个，但libqglviewer-dev-qt4并不能支持g2o。安装回libqglviewer-dev是不会影响octovis的使用的，因为它影响的只是OctoMap的编译安装。</w:t>
              </w:r>
            </w:ins>
          </w:p>
          <w:p w14:paraId="5D227496" w14:textId="77777777" w:rsidR="00A51276" w:rsidRPr="00A51276" w:rsidRDefault="00A51276" w:rsidP="00781478">
            <w:pPr>
              <w:rPr>
                <w:ins w:id="269" w:author="唐 娜" w:date="2020-05-14T10:20:00Z"/>
              </w:rPr>
            </w:pPr>
          </w:p>
        </w:tc>
      </w:tr>
    </w:tbl>
    <w:p w14:paraId="60775AAD" w14:textId="77777777" w:rsidR="00A51276" w:rsidRPr="00A51276" w:rsidRDefault="00A51276" w:rsidP="00781478">
      <w:pPr>
        <w:rPr>
          <w:ins w:id="270" w:author="唐 娜" w:date="2020-05-14T10:20:00Z"/>
        </w:rPr>
      </w:pPr>
    </w:p>
    <w:p w14:paraId="61C24BC4" w14:textId="6E91527B" w:rsidR="006B2E2A" w:rsidRDefault="006B2E2A" w:rsidP="006B2E2A">
      <w:pPr>
        <w:pStyle w:val="4"/>
        <w:rPr>
          <w:ins w:id="271" w:author="唐 娜" w:date="2020-05-14T10:20:00Z"/>
        </w:rPr>
      </w:pPr>
      <w:ins w:id="272" w:author="唐 娜" w:date="2020-05-14T10:20:00Z">
        <w:r>
          <w:rPr>
            <w:rFonts w:hint="eastAsia"/>
          </w:rPr>
          <w:t>L</w:t>
        </w:r>
        <w:r>
          <w:t xml:space="preserve">OAM </w:t>
        </w:r>
        <w:r>
          <w:rPr>
            <w:rFonts w:hint="eastAsia"/>
          </w:rPr>
          <w:t>论文的理解</w:t>
        </w:r>
      </w:ins>
    </w:p>
    <w:p w14:paraId="79466B50" w14:textId="77777777" w:rsidR="00287B14" w:rsidRDefault="00C24E93" w:rsidP="006B2E2A">
      <w:pPr>
        <w:rPr>
          <w:ins w:id="273" w:author="唐 娜" w:date="2020-05-14T10:25:00Z"/>
          <w:rFonts w:ascii="微软雅黑" w:eastAsia="微软雅黑" w:hAnsi="微软雅黑"/>
          <w:b/>
          <w:bCs/>
          <w:color w:val="4D4D4D"/>
        </w:rPr>
      </w:pPr>
      <w:ins w:id="274" w:author="唐 娜" w:date="2020-05-14T10:25:00Z">
        <w:r>
          <w:rPr>
            <w:rFonts w:ascii="微软雅黑" w:eastAsia="微软雅黑" w:hAnsi="微软雅黑" w:hint="eastAsia"/>
            <w:color w:val="4D4D4D"/>
          </w:rPr>
          <w:t>论文是使用一个三维空间中运动的</w:t>
        </w:r>
        <w:r>
          <w:rPr>
            <w:rFonts w:ascii="微软雅黑" w:eastAsia="微软雅黑" w:hAnsi="微软雅黑" w:hint="eastAsia"/>
            <w:b/>
            <w:bCs/>
            <w:color w:val="4D4D4D"/>
          </w:rPr>
          <w:t>两轴激光雷达</w:t>
        </w:r>
        <w:r>
          <w:rPr>
            <w:rFonts w:ascii="微软雅黑" w:eastAsia="微软雅黑" w:hAnsi="微软雅黑" w:hint="eastAsia"/>
            <w:color w:val="4D4D4D"/>
            <w:shd w:val="clear" w:color="auto" w:fill="FFFFFF"/>
          </w:rPr>
          <w:t>来构建</w:t>
        </w:r>
        <w:r>
          <w:rPr>
            <w:rFonts w:ascii="微软雅黑" w:eastAsia="微软雅黑" w:hAnsi="微软雅黑" w:hint="eastAsia"/>
            <w:b/>
            <w:bCs/>
            <w:color w:val="4D4D4D"/>
          </w:rPr>
          <w:t>实时激光里程计</w:t>
        </w:r>
        <w:r w:rsidR="00287B14">
          <w:rPr>
            <w:rFonts w:ascii="微软雅黑" w:eastAsia="微软雅黑" w:hAnsi="微软雅黑" w:hint="eastAsia"/>
            <w:b/>
            <w:bCs/>
            <w:color w:val="4D4D4D"/>
          </w:rPr>
          <w:t>。</w:t>
        </w:r>
      </w:ins>
    </w:p>
    <w:p w14:paraId="221DC898" w14:textId="1D12E776" w:rsidR="00287B14" w:rsidRDefault="00287B14" w:rsidP="006B2E2A">
      <w:pPr>
        <w:rPr>
          <w:ins w:id="275" w:author="唐 娜" w:date="2020-05-14T10:25:00Z"/>
          <w:rFonts w:ascii="微软雅黑" w:eastAsia="微软雅黑" w:hAnsi="微软雅黑"/>
          <w:color w:val="4D4D4D"/>
          <w:shd w:val="clear" w:color="auto" w:fill="FFFFFF"/>
        </w:rPr>
      </w:pPr>
      <w:ins w:id="276" w:author="唐 娜" w:date="2020-05-14T10:25:00Z">
        <w:r>
          <w:rPr>
            <w:rFonts w:ascii="微软雅黑" w:eastAsia="微软雅黑" w:hAnsi="微软雅黑" w:hint="eastAsia"/>
            <w:color w:val="4D4D4D"/>
          </w:rPr>
          <w:t>文章提出了构建实时里程计的难点在于</w:t>
        </w:r>
        <w:r>
          <w:rPr>
            <w:rFonts w:ascii="微软雅黑" w:eastAsia="微软雅黑" w:hAnsi="微软雅黑" w:hint="eastAsia"/>
            <w:b/>
            <w:bCs/>
            <w:color w:val="4D4D4D"/>
            <w:shd w:val="clear" w:color="auto" w:fill="FFFFFF"/>
          </w:rPr>
          <w:t>点云不是相同时间获得</w:t>
        </w:r>
        <w:r>
          <w:rPr>
            <w:rFonts w:ascii="微软雅黑" w:eastAsia="微软雅黑" w:hAnsi="微软雅黑" w:hint="eastAsia"/>
            <w:color w:val="4D4D4D"/>
            <w:shd w:val="clear" w:color="auto" w:fill="FFFFFF"/>
          </w:rPr>
          <w:t>的。</w:t>
        </w:r>
      </w:ins>
    </w:p>
    <w:p w14:paraId="58163D01" w14:textId="3C13FFA0" w:rsidR="006B2E2A" w:rsidRDefault="00287B14" w:rsidP="006B2E2A">
      <w:pPr>
        <w:rPr>
          <w:ins w:id="277" w:author="唐 娜" w:date="2020-05-14T10:20:00Z"/>
          <w:rFonts w:ascii="微软雅黑" w:hAnsi="微软雅黑"/>
          <w:color w:val="4D4D4D"/>
          <w:rPrChange w:id="278" w:author="唐 娜" w:date="2020-05-14T10:25:00Z">
            <w:rPr>
              <w:ins w:id="279" w:author="唐 娜" w:date="2020-05-14T10:20:00Z"/>
            </w:rPr>
          </w:rPrChange>
        </w:rPr>
      </w:pPr>
      <w:ins w:id="280" w:author="唐 娜" w:date="2020-05-14T10:25:00Z">
        <w:r>
          <w:rPr>
            <w:rFonts w:ascii="微软雅黑" w:eastAsia="微软雅黑" w:hAnsi="微软雅黑" w:hint="eastAsia"/>
            <w:color w:val="4D4D4D"/>
            <w:shd w:val="clear" w:color="auto" w:fill="FFFFFF"/>
          </w:rPr>
          <w:t>因为点云中的点随着激光雷达运动会产生</w:t>
        </w:r>
        <w:r>
          <w:rPr>
            <w:rFonts w:ascii="微软雅黑" w:eastAsia="微软雅黑" w:hAnsi="微软雅黑" w:hint="eastAsia"/>
            <w:b/>
            <w:bCs/>
            <w:color w:val="4D4D4D"/>
            <w:shd w:val="clear" w:color="auto" w:fill="FFFFFF"/>
          </w:rPr>
          <w:t>运动畸变</w:t>
        </w:r>
        <w:r>
          <w:rPr>
            <w:rFonts w:ascii="微软雅黑" w:eastAsia="微软雅黑" w:hAnsi="微软雅黑" w:hint="eastAsia"/>
            <w:color w:val="4D4D4D"/>
          </w:rPr>
          <w:t>，会造成点云在匹配时发生错误，从而不能正确获得两帧点云的</w:t>
        </w:r>
        <w:r w:rsidRPr="00287B14">
          <w:rPr>
            <w:rFonts w:ascii="微软雅黑" w:eastAsia="微软雅黑" w:hAnsi="微软雅黑" w:hint="eastAsia"/>
            <w:b/>
            <w:bCs/>
            <w:color w:val="4D4D4D"/>
          </w:rPr>
          <w:t>相对位置关系</w:t>
        </w:r>
        <w:r>
          <w:rPr>
            <w:rFonts w:ascii="微软雅黑" w:eastAsia="微软雅黑" w:hAnsi="微软雅黑" w:hint="eastAsia"/>
            <w:color w:val="4D4D4D"/>
          </w:rPr>
          <w:t>也就无法获得正确的里程计信息。</w:t>
        </w:r>
      </w:ins>
    </w:p>
    <w:p w14:paraId="12D64972" w14:textId="4FF7AED4" w:rsidR="00287B14" w:rsidRDefault="00287B14" w:rsidP="006B2E2A">
      <w:pPr>
        <w:rPr>
          <w:ins w:id="281" w:author="唐 娜" w:date="2020-05-14T10:25:00Z"/>
          <w:rFonts w:ascii="微软雅黑" w:eastAsia="微软雅黑" w:hAnsi="微软雅黑"/>
          <w:color w:val="4D4D4D"/>
          <w:shd w:val="clear" w:color="auto" w:fill="FFFFFF"/>
        </w:rPr>
      </w:pPr>
      <w:ins w:id="282" w:author="唐 娜" w:date="2020-05-14T10:25:00Z">
        <w:r w:rsidRPr="00287B14">
          <w:rPr>
            <w:rFonts w:ascii="微软雅黑" w:eastAsia="微软雅黑" w:hAnsi="微软雅黑" w:hint="eastAsia"/>
            <w:color w:val="FF0000"/>
          </w:rPr>
          <w:t>核心思想</w:t>
        </w:r>
        <w:r>
          <w:rPr>
            <w:rFonts w:ascii="微软雅黑" w:eastAsia="微软雅黑" w:hAnsi="微软雅黑" w:hint="eastAsia"/>
            <w:color w:val="4D4D4D"/>
          </w:rPr>
          <w:t>是将定位和建图的分割，通过两个算法：</w:t>
        </w:r>
        <w:r>
          <w:rPr>
            <w:rFonts w:ascii="微软雅黑" w:eastAsia="微软雅黑" w:hAnsi="微软雅黑" w:hint="eastAsia"/>
            <w:b/>
            <w:bCs/>
            <w:color w:val="4D4D4D"/>
          </w:rPr>
          <w:t>一个是高频率但是低精度的</w:t>
        </w:r>
        <w:r w:rsidR="00F01EB6">
          <w:rPr>
            <w:rFonts w:ascii="微软雅黑" w:eastAsia="微软雅黑" w:hAnsi="微软雅黑" w:hint="eastAsia"/>
            <w:b/>
            <w:bCs/>
            <w:color w:val="4D4D4D"/>
          </w:rPr>
          <w:t>的里程计</w:t>
        </w:r>
        <w:r>
          <w:rPr>
            <w:rFonts w:ascii="微软雅黑" w:eastAsia="微软雅黑" w:hAnsi="微软雅黑" w:hint="eastAsia"/>
            <w:b/>
            <w:bCs/>
            <w:color w:val="4D4D4D"/>
          </w:rPr>
          <w:t>运动估计（定位），另一个算法在一个低的频率执行匹配和注册点云信息（建图和校正里程计）</w:t>
        </w:r>
        <w:r>
          <w:rPr>
            <w:rFonts w:ascii="微软雅黑" w:eastAsia="微软雅黑" w:hAnsi="微软雅黑" w:hint="eastAsia"/>
            <w:color w:val="4D4D4D"/>
            <w:shd w:val="clear" w:color="auto" w:fill="FFFFFF"/>
          </w:rPr>
          <w:t>。将这两个算法结合就获得了高精度、实时性的激光里程计。</w:t>
        </w:r>
      </w:ins>
    </w:p>
    <w:p w14:paraId="1F8BD584" w14:textId="64D75E91" w:rsidR="00287B14" w:rsidRDefault="00287B14" w:rsidP="006B2E2A">
      <w:pPr>
        <w:rPr>
          <w:ins w:id="283" w:author="唐 娜" w:date="2020-05-14T10:25:00Z"/>
          <w:rFonts w:ascii="微软雅黑" w:eastAsia="微软雅黑" w:hAnsi="微软雅黑"/>
          <w:color w:val="4D4D4D"/>
          <w:shd w:val="clear" w:color="auto" w:fill="FFFFFF"/>
        </w:rPr>
      </w:pPr>
      <w:ins w:id="284" w:author="唐 娜" w:date="2020-05-14T10:25:00Z">
        <w:r>
          <w:rPr>
            <w:rFonts w:ascii="微软雅黑" w:eastAsia="微软雅黑" w:hAnsi="微软雅黑" w:hint="eastAsia"/>
            <w:color w:val="4D4D4D"/>
            <w:shd w:val="clear" w:color="auto" w:fill="FFFFFF"/>
          </w:rPr>
          <w:t>首先G</w:t>
        </w:r>
        <w:r>
          <w:rPr>
            <w:rFonts w:ascii="微软雅黑" w:eastAsia="微软雅黑" w:hAnsi="微软雅黑"/>
            <w:color w:val="4D4D4D"/>
            <w:shd w:val="clear" w:color="auto" w:fill="FFFFFF"/>
          </w:rPr>
          <w:t>PS</w:t>
        </w:r>
        <w:r>
          <w:rPr>
            <w:rFonts w:ascii="微软雅黑" w:eastAsia="微软雅黑" w:hAnsi="微软雅黑" w:hint="eastAsia"/>
            <w:color w:val="4D4D4D"/>
            <w:shd w:val="clear" w:color="auto" w:fill="FFFFFF"/>
          </w:rPr>
          <w:t>信息是提供了位置，惯导提供了什么信息？里程计包括什么？</w:t>
        </w:r>
      </w:ins>
    </w:p>
    <w:p w14:paraId="3553BA5E" w14:textId="4BD0A9D8" w:rsidR="00287B14" w:rsidRDefault="00287B14" w:rsidP="006B2E2A">
      <w:pPr>
        <w:rPr>
          <w:ins w:id="285" w:author="唐 娜" w:date="2020-05-14T10:25:00Z"/>
          <w:rFonts w:ascii="微软雅黑" w:eastAsia="微软雅黑" w:hAnsi="微软雅黑"/>
          <w:color w:val="4D4D4D"/>
          <w:shd w:val="clear" w:color="auto" w:fill="FFFFFF"/>
        </w:rPr>
      </w:pPr>
      <w:ins w:id="286" w:author="唐 娜" w:date="2020-05-14T10:25:00Z">
        <w:r>
          <w:rPr>
            <w:rFonts w:ascii="微软雅黑" w:eastAsia="微软雅黑" w:hAnsi="微软雅黑" w:hint="eastAsia"/>
            <w:color w:val="4D4D4D"/>
            <w:shd w:val="clear" w:color="auto" w:fill="FFFFFF"/>
          </w:rPr>
          <w:t>常见的scan</w:t>
        </w:r>
        <w:r>
          <w:rPr>
            <w:rFonts w:ascii="微软雅黑" w:eastAsia="微软雅黑" w:hAnsi="微软雅黑"/>
            <w:color w:val="4D4D4D"/>
            <w:shd w:val="clear" w:color="auto" w:fill="FFFFFF"/>
          </w:rPr>
          <w:t>-to-scan</w:t>
        </w:r>
        <w:r>
          <w:rPr>
            <w:rFonts w:ascii="微软雅黑" w:eastAsia="微软雅黑" w:hAnsi="微软雅黑" w:hint="eastAsia"/>
            <w:color w:val="4D4D4D"/>
            <w:shd w:val="clear" w:color="auto" w:fill="FFFFFF"/>
          </w:rPr>
          <w:t>、</w:t>
        </w:r>
        <w:r>
          <w:rPr>
            <w:rFonts w:ascii="微软雅黑" w:eastAsia="微软雅黑" w:hAnsi="微软雅黑" w:hint="eastAsia"/>
            <w:color w:val="4D4D4D"/>
          </w:rPr>
          <w:t>map-to-map、scan-to-map</w:t>
        </w:r>
        <w:r>
          <w:rPr>
            <w:rFonts w:ascii="微软雅黑" w:eastAsia="微软雅黑" w:hAnsi="微软雅黑" w:hint="eastAsia"/>
            <w:color w:val="4D4D4D"/>
            <w:shd w:val="clear" w:color="auto" w:fill="FFFFFF"/>
          </w:rPr>
          <w:t>匹配的方法</w:t>
        </w:r>
      </w:ins>
    </w:p>
    <w:p w14:paraId="1F109D76" w14:textId="77777777" w:rsidR="00D244B7" w:rsidRDefault="00D244B7" w:rsidP="006B2E2A">
      <w:pPr>
        <w:rPr>
          <w:ins w:id="287" w:author="唐 娜" w:date="2020-05-14T10:25:00Z"/>
          <w:rFonts w:ascii="微软雅黑" w:eastAsia="微软雅黑" w:hAnsi="微软雅黑"/>
          <w:color w:val="4D4D4D"/>
          <w:shd w:val="clear" w:color="auto" w:fill="FFFFFF"/>
        </w:rPr>
      </w:pPr>
    </w:p>
    <w:p w14:paraId="476461DB" w14:textId="26C38774" w:rsidR="00F01EB6" w:rsidRPr="00F01EB6" w:rsidRDefault="00F01EB6" w:rsidP="00F01EB6">
      <w:pPr>
        <w:pStyle w:val="5"/>
        <w:rPr>
          <w:ins w:id="288" w:author="唐 娜" w:date="2020-05-14T10:25:00Z"/>
          <w:rFonts w:ascii="宋体" w:eastAsia="宋体" w:hAnsi="宋体"/>
        </w:rPr>
      </w:pPr>
      <w:ins w:id="289" w:author="唐 娜" w:date="2020-05-14T10:25:00Z">
        <w:r w:rsidRPr="00F01EB6">
          <w:rPr>
            <w:highlight w:val="yellow"/>
          </w:rPr>
          <w:lastRenderedPageBreak/>
          <w:t>L</w:t>
        </w:r>
        <w:r w:rsidRPr="00F01EB6">
          <w:rPr>
            <w:rFonts w:hint="eastAsia"/>
            <w:highlight w:val="yellow"/>
          </w:rPr>
          <w:t>OAM的优点就是很好地利用</w:t>
        </w:r>
        <w:r>
          <w:rPr>
            <w:rFonts w:hint="eastAsia"/>
            <w:highlight w:val="yellow"/>
          </w:rPr>
          <w:t>各个</w:t>
        </w:r>
        <w:r w:rsidRPr="00F01EB6">
          <w:rPr>
            <w:rFonts w:hint="eastAsia"/>
            <w:highlight w:val="yellow"/>
          </w:rPr>
          <w:t>匹配的优缺点</w:t>
        </w:r>
        <w:r w:rsidRPr="00F01EB6">
          <w:rPr>
            <w:rFonts w:hint="eastAsia"/>
            <w:color w:val="4D4D4D"/>
          </w:rPr>
          <w:t>，</w:t>
        </w:r>
      </w:ins>
    </w:p>
    <w:p w14:paraId="710AF236" w14:textId="0981C28E" w:rsidR="00F01EB6" w:rsidRPr="00F01EB6" w:rsidRDefault="00F01EB6" w:rsidP="00F01EB6">
      <w:pPr>
        <w:widowControl/>
        <w:numPr>
          <w:ilvl w:val="0"/>
          <w:numId w:val="84"/>
        </w:numPr>
        <w:spacing w:before="100" w:beforeAutospacing="1" w:after="100" w:afterAutospacing="1"/>
        <w:jc w:val="left"/>
        <w:rPr>
          <w:ins w:id="290" w:author="唐 娜" w:date="2020-05-14T10:25:00Z"/>
          <w:rFonts w:ascii="宋体" w:eastAsia="宋体" w:hAnsi="宋体" w:cs="宋体"/>
          <w:kern w:val="0"/>
          <w:sz w:val="24"/>
          <w:szCs w:val="24"/>
        </w:rPr>
      </w:pPr>
      <w:ins w:id="291" w:author="唐 娜" w:date="2020-05-14T10:25:00Z">
        <w:r w:rsidRPr="00F01EB6">
          <w:rPr>
            <w:rFonts w:ascii="微软雅黑" w:eastAsia="微软雅黑" w:hAnsi="微软雅黑" w:cs="宋体" w:hint="eastAsia"/>
            <w:color w:val="4D4D4D"/>
            <w:kern w:val="0"/>
            <w:sz w:val="24"/>
            <w:szCs w:val="24"/>
          </w:rPr>
          <w:t>首先，虽然scan-to-scan匹配精度差，但是我们可以只是使用它做一个获取粗的里程计，计算量较小因此我们可以高频执行</w:t>
        </w:r>
        <w:r>
          <w:rPr>
            <w:rFonts w:ascii="微软雅黑" w:eastAsia="微软雅黑" w:hAnsi="微软雅黑" w:cs="宋体" w:hint="eastAsia"/>
            <w:color w:val="4D4D4D"/>
            <w:kern w:val="0"/>
            <w:sz w:val="24"/>
            <w:szCs w:val="24"/>
          </w:rPr>
          <w:t>，</w:t>
        </w:r>
        <w:r w:rsidRPr="00F01EB6">
          <w:rPr>
            <w:rFonts w:ascii="微软雅黑" w:eastAsia="微软雅黑" w:hAnsi="微软雅黑" w:cs="宋体" w:hint="eastAsia"/>
            <w:color w:val="4D4D4D"/>
            <w:kern w:val="0"/>
            <w:sz w:val="24"/>
            <w:szCs w:val="24"/>
          </w:rPr>
          <w:t>去除匀速运动造成的运动畸变</w:t>
        </w:r>
        <w:r>
          <w:rPr>
            <w:rFonts w:ascii="微软雅黑" w:eastAsia="微软雅黑" w:hAnsi="微软雅黑" w:cs="宋体" w:hint="eastAsia"/>
            <w:color w:val="4D4D4D"/>
            <w:kern w:val="0"/>
            <w:sz w:val="24"/>
            <w:szCs w:val="24"/>
          </w:rPr>
          <w:t>。</w:t>
        </w:r>
        <w:r w:rsidRPr="00F01EB6">
          <w:rPr>
            <w:rFonts w:ascii="宋体" w:eastAsia="宋体" w:hAnsi="宋体" w:cs="宋体"/>
            <w:kern w:val="0"/>
            <w:sz w:val="24"/>
            <w:szCs w:val="24"/>
          </w:rPr>
          <w:t xml:space="preserve"> </w:t>
        </w:r>
      </w:ins>
    </w:p>
    <w:p w14:paraId="4BFAF1C9" w14:textId="1AD79A10" w:rsidR="00F01EB6" w:rsidRPr="00F01EB6" w:rsidRDefault="00F01EB6" w:rsidP="00F01EB6">
      <w:pPr>
        <w:widowControl/>
        <w:numPr>
          <w:ilvl w:val="0"/>
          <w:numId w:val="84"/>
        </w:numPr>
        <w:spacing w:before="100" w:beforeAutospacing="1" w:after="100" w:afterAutospacing="1"/>
        <w:jc w:val="left"/>
        <w:rPr>
          <w:ins w:id="292" w:author="唐 娜" w:date="2020-05-14T10:25:00Z"/>
          <w:rFonts w:ascii="宋体" w:eastAsia="宋体" w:hAnsi="宋体" w:cs="宋体"/>
          <w:kern w:val="0"/>
          <w:sz w:val="24"/>
          <w:szCs w:val="24"/>
        </w:rPr>
      </w:pPr>
      <w:ins w:id="293" w:author="唐 娜" w:date="2020-05-14T10:25:00Z">
        <w:r>
          <w:rPr>
            <w:rFonts w:ascii="微软雅黑" w:eastAsia="微软雅黑" w:hAnsi="微软雅黑" w:cs="宋体" w:hint="eastAsia"/>
            <w:color w:val="4D4D4D"/>
            <w:kern w:val="0"/>
            <w:sz w:val="24"/>
            <w:szCs w:val="24"/>
          </w:rPr>
          <w:t>因为</w:t>
        </w:r>
        <w:r w:rsidRPr="00F01EB6">
          <w:rPr>
            <w:rFonts w:ascii="微软雅黑" w:eastAsia="微软雅黑" w:hAnsi="微软雅黑" w:cs="宋体" w:hint="eastAsia"/>
            <w:color w:val="4D4D4D"/>
            <w:kern w:val="0"/>
            <w:sz w:val="24"/>
            <w:szCs w:val="24"/>
          </w:rPr>
          <w:t>map-to-map</w:t>
        </w:r>
        <w:r>
          <w:rPr>
            <w:rFonts w:ascii="微软雅黑" w:eastAsia="微软雅黑" w:hAnsi="微软雅黑" w:cs="宋体" w:hint="eastAsia"/>
            <w:color w:val="4D4D4D"/>
            <w:kern w:val="0"/>
            <w:sz w:val="24"/>
            <w:szCs w:val="24"/>
          </w:rPr>
          <w:t>匹配</w:t>
        </w:r>
        <w:r w:rsidRPr="00F01EB6">
          <w:rPr>
            <w:rFonts w:ascii="微软雅黑" w:eastAsia="微软雅黑" w:hAnsi="微软雅黑" w:cs="宋体" w:hint="eastAsia"/>
            <w:color w:val="4D4D4D"/>
            <w:kern w:val="0"/>
            <w:sz w:val="24"/>
            <w:szCs w:val="24"/>
          </w:rPr>
          <w:t>存在计算量大的问题，执行的频率低</w:t>
        </w:r>
        <w:r>
          <w:rPr>
            <w:rFonts w:ascii="微软雅黑" w:eastAsia="微软雅黑" w:hAnsi="微软雅黑" w:cs="宋体" w:hint="eastAsia"/>
            <w:color w:val="4D4D4D"/>
            <w:kern w:val="0"/>
            <w:sz w:val="24"/>
            <w:szCs w:val="24"/>
          </w:rPr>
          <w:t>的地图匹配</w:t>
        </w:r>
        <w:r w:rsidRPr="00F01EB6">
          <w:rPr>
            <w:rFonts w:ascii="微软雅黑" w:eastAsia="微软雅黑" w:hAnsi="微软雅黑" w:cs="宋体" w:hint="eastAsia"/>
            <w:color w:val="4D4D4D"/>
            <w:kern w:val="0"/>
            <w:sz w:val="24"/>
            <w:szCs w:val="24"/>
          </w:rPr>
          <w:t>。这样的高低频率结合就保证了计算量的同时又兼具了精度。</w:t>
        </w:r>
      </w:ins>
    </w:p>
    <w:p w14:paraId="25FDC292" w14:textId="641ED529" w:rsidR="00287B14" w:rsidRDefault="00B40D68" w:rsidP="006B2E2A">
      <w:pPr>
        <w:rPr>
          <w:ins w:id="294" w:author="唐 娜" w:date="2020-05-14T10:25:00Z"/>
          <w:rFonts w:ascii="微软雅黑" w:eastAsia="微软雅黑" w:hAnsi="微软雅黑"/>
          <w:color w:val="4D4D4D"/>
          <w:shd w:val="clear" w:color="auto" w:fill="FFFFFF"/>
        </w:rPr>
      </w:pPr>
      <w:ins w:id="295" w:author="唐 娜" w:date="2020-05-14T10:25:00Z">
        <w:r>
          <w:rPr>
            <w:rFonts w:ascii="微软雅黑" w:eastAsia="微软雅黑" w:hAnsi="微软雅黑" w:hint="eastAsia"/>
            <w:color w:val="4D4D4D"/>
          </w:rPr>
          <w:t>当使用多传感器时可以使用</w:t>
        </w:r>
        <w:r>
          <w:rPr>
            <w:rFonts w:ascii="微软雅黑" w:eastAsia="微软雅黑" w:hAnsi="微软雅黑" w:hint="eastAsia"/>
            <w:color w:val="4D4D4D"/>
            <w:shd w:val="clear" w:color="auto" w:fill="FFFAA5"/>
          </w:rPr>
          <w:t>卡尔曼</w:t>
        </w:r>
        <w:r>
          <w:rPr>
            <w:rFonts w:ascii="微软雅黑" w:eastAsia="微软雅黑" w:hAnsi="微软雅黑" w:hint="eastAsia"/>
            <w:color w:val="4D4D4D"/>
          </w:rPr>
          <w:t>进行滤波。（</w:t>
        </w:r>
        <w:r>
          <w:rPr>
            <w:rFonts w:ascii="微软雅黑" w:eastAsia="微软雅黑" w:hAnsi="微软雅黑" w:hint="eastAsia"/>
            <w:b/>
            <w:bCs/>
            <w:color w:val="FF0000"/>
            <w:shd w:val="clear" w:color="auto" w:fill="FFFAA5"/>
          </w:rPr>
          <w:t>卡尔曼滤波</w:t>
        </w:r>
        <w:r>
          <w:rPr>
            <w:rFonts w:ascii="微软雅黑" w:eastAsia="微软雅黑" w:hAnsi="微软雅黑" w:hint="eastAsia"/>
            <w:color w:val="4D4D4D"/>
          </w:rPr>
          <w:t>）这样就可以获得实时的地图用于机器人导航时的路径规划和避障。</w:t>
        </w:r>
      </w:ins>
    </w:p>
    <w:p w14:paraId="064C6608" w14:textId="640BDCF4" w:rsidR="00287B14" w:rsidRDefault="002F7CE2" w:rsidP="006B2E2A">
      <w:pPr>
        <w:rPr>
          <w:ins w:id="296" w:author="唐 娜" w:date="2020-05-14T10:25:00Z"/>
          <w:rFonts w:ascii="微软雅黑" w:eastAsia="微软雅黑" w:hAnsi="微软雅黑"/>
          <w:color w:val="4D4D4D"/>
        </w:rPr>
      </w:pPr>
      <w:ins w:id="297" w:author="唐 娜" w:date="2020-05-14T10:25:00Z">
        <w:r>
          <w:rPr>
            <w:rFonts w:ascii="微软雅黑" w:eastAsia="微软雅黑" w:hAnsi="微软雅黑" w:hint="eastAsia"/>
            <w:b/>
            <w:bCs/>
            <w:color w:val="AD0000"/>
          </w:rPr>
          <w:t>激光的分辨率为0.25度</w:t>
        </w:r>
        <w:r>
          <w:rPr>
            <w:rFonts w:ascii="微软雅黑" w:eastAsia="微软雅黑" w:hAnsi="微软雅黑" w:hint="eastAsia"/>
            <w:color w:val="4D4D4D"/>
          </w:rPr>
          <w:t>，频率为40HZ。</w:t>
        </w:r>
      </w:ins>
    </w:p>
    <w:p w14:paraId="36285701" w14:textId="2AD2B857" w:rsidR="002F7CE2" w:rsidRDefault="002F7CE2" w:rsidP="006B2E2A">
      <w:pPr>
        <w:rPr>
          <w:ins w:id="298" w:author="唐 娜" w:date="2020-05-14T10:25:00Z"/>
          <w:rFonts w:ascii="微软雅黑" w:eastAsia="微软雅黑" w:hAnsi="微软雅黑"/>
          <w:color w:val="4D4D4D"/>
        </w:rPr>
      </w:pPr>
      <w:ins w:id="299" w:author="唐 娜" w:date="2020-05-14T10:25:00Z">
        <w:r w:rsidRPr="002F7CE2">
          <w:rPr>
            <w:rFonts w:ascii="微软雅黑" w:eastAsia="微软雅黑" w:hAnsi="微软雅黑"/>
            <w:noProof/>
            <w:color w:val="4D4D4D"/>
          </w:rPr>
          <w:drawing>
            <wp:inline distT="0" distB="0" distL="0" distR="0" wp14:anchorId="555449B3" wp14:editId="2907C9BA">
              <wp:extent cx="5274310" cy="111887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118870"/>
                      </a:xfrm>
                      <a:prstGeom prst="rect">
                        <a:avLst/>
                      </a:prstGeom>
                      <a:noFill/>
                      <a:ln>
                        <a:noFill/>
                      </a:ln>
                    </pic:spPr>
                  </pic:pic>
                </a:graphicData>
              </a:graphic>
            </wp:inline>
          </w:drawing>
        </w:r>
      </w:ins>
    </w:p>
    <w:p w14:paraId="70F6BE4A" w14:textId="5B75711C" w:rsidR="002F7CE2" w:rsidRDefault="002F7CE2" w:rsidP="002F7CE2">
      <w:pPr>
        <w:ind w:firstLineChars="200" w:firstLine="420"/>
        <w:rPr>
          <w:ins w:id="300" w:author="唐 娜" w:date="2020-05-14T10:25:00Z"/>
          <w:rFonts w:ascii="微软雅黑" w:eastAsia="微软雅黑" w:hAnsi="微软雅黑"/>
          <w:color w:val="4D4D4D"/>
        </w:rPr>
      </w:pPr>
      <w:ins w:id="301" w:author="唐 娜" w:date="2020-05-14T10:25:00Z">
        <w:r>
          <w:rPr>
            <w:rFonts w:ascii="微软雅黑" w:eastAsia="微软雅黑" w:hAnsi="微软雅黑" w:hint="eastAsia"/>
            <w:color w:val="4D4D4D"/>
          </w:rPr>
          <w:t>激光里程计主要分四部分完成。首先是获得激光雷达坐标系下的点云数据P^，然后把第k次扫描获得的点云组成一帧数据Pk。然后将Pk在两个算法中进行处理，也就是上面Liar Odometry节点和Lidar Mapping节点。Liar Odometry节点的作用是获取两帧连续点云数据间的运动，估计出来的运动用于去除Pk中的运动畸变。这个节点执行的频率为10Hz，作用相当于scan-to-scan匹配获得粗糙的运动估计用于去除匀速运动造成的运动畸变，并将处理后的结果给了Lidar Mapping节点做进一步处理。Lidar Mapping节点使用地图去匹配和注册没有畸变的点云数据以1Hz的频率。最后由Transform integration节点接收前面两个节点输出的Transform信息并将其进行融合处理以活动频率为10Hz的Transform信息即里程计。</w:t>
        </w:r>
      </w:ins>
    </w:p>
    <w:p w14:paraId="438136AF" w14:textId="5824D4FE" w:rsidR="00D244B7" w:rsidRDefault="00D244B7" w:rsidP="002F7CE2">
      <w:pPr>
        <w:ind w:firstLineChars="200" w:firstLine="420"/>
        <w:rPr>
          <w:ins w:id="302" w:author="唐 娜" w:date="2020-05-14T10:25:00Z"/>
          <w:rFonts w:ascii="微软雅黑" w:eastAsia="微软雅黑" w:hAnsi="微软雅黑"/>
          <w:color w:val="4D4D4D"/>
        </w:rPr>
      </w:pPr>
      <w:ins w:id="303" w:author="唐 娜" w:date="2020-05-14T10:25:00Z">
        <w:r>
          <w:rPr>
            <w:rFonts w:ascii="微软雅黑" w:eastAsia="微软雅黑" w:hAnsi="微软雅黑" w:hint="eastAsia"/>
            <w:color w:val="4D4D4D"/>
          </w:rPr>
          <w:lastRenderedPageBreak/>
          <w:t>选取点时注意的部分：</w:t>
        </w:r>
      </w:ins>
    </w:p>
    <w:p w14:paraId="180BE799" w14:textId="0AA021BF" w:rsidR="00D244B7" w:rsidRDefault="00D244B7" w:rsidP="002F7CE2">
      <w:pPr>
        <w:ind w:firstLineChars="200" w:firstLine="420"/>
        <w:rPr>
          <w:ins w:id="304" w:author="唐 娜" w:date="2020-05-14T10:25:00Z"/>
          <w:rFonts w:ascii="微软雅黑" w:eastAsia="微软雅黑" w:hAnsi="微软雅黑"/>
          <w:color w:val="4D4D4D"/>
        </w:rPr>
      </w:pPr>
      <w:ins w:id="305" w:author="唐 娜" w:date="2020-05-14T10:25:00Z">
        <w:r>
          <w:rPr>
            <w:rFonts w:ascii="微软雅黑" w:eastAsia="微软雅黑" w:hAnsi="微软雅黑" w:hint="eastAsia"/>
            <w:b/>
            <w:bCs/>
            <w:color w:val="4D4D4D"/>
            <w:u w:val="single"/>
          </w:rPr>
          <w:t>已经选过点周围的点</w:t>
        </w:r>
        <w:r>
          <w:rPr>
            <w:rFonts w:ascii="微软雅黑" w:eastAsia="微软雅黑" w:hAnsi="微软雅黑" w:hint="eastAsia"/>
            <w:color w:val="4D4D4D"/>
          </w:rPr>
          <w:t>或者是</w:t>
        </w:r>
        <w:r>
          <w:rPr>
            <w:rFonts w:ascii="微软雅黑" w:eastAsia="微软雅黑" w:hAnsi="微软雅黑" w:hint="eastAsia"/>
            <w:b/>
            <w:bCs/>
            <w:color w:val="4D4D4D"/>
            <w:u w:val="single"/>
          </w:rPr>
          <w:t>在于激光线接近平行的平面上的点</w:t>
        </w:r>
        <w:r>
          <w:rPr>
            <w:rFonts w:ascii="微软雅黑" w:eastAsia="微软雅黑" w:hAnsi="微软雅黑" w:hint="eastAsia"/>
            <w:color w:val="4D4D4D"/>
          </w:rPr>
          <w:t>，</w:t>
        </w:r>
        <w:r w:rsidR="00250230">
          <w:rPr>
            <w:rFonts w:ascii="微软雅黑" w:eastAsia="微软雅黑" w:hAnsi="微软雅黑" w:hint="eastAsia"/>
            <w:color w:val="4D4D4D"/>
          </w:rPr>
          <w:t>时我们也</w:t>
        </w:r>
        <w:r w:rsidR="00250230">
          <w:rPr>
            <w:rFonts w:ascii="微软雅黑" w:eastAsia="微软雅黑" w:hAnsi="微软雅黑" w:hint="eastAsia"/>
            <w:b/>
            <w:bCs/>
            <w:color w:val="4D4D4D"/>
          </w:rPr>
          <w:t>避免可能遮挡点</w:t>
        </w:r>
        <w:r w:rsidR="00250230">
          <w:rPr>
            <w:rFonts w:ascii="微软雅黑" w:eastAsia="微软雅黑" w:hAnsi="微软雅黑" w:hint="eastAsia"/>
            <w:color w:val="4D4D4D"/>
          </w:rPr>
          <w:t>，</w:t>
        </w:r>
        <w:r w:rsidR="00250230">
          <w:rPr>
            <w:rFonts w:ascii="微软雅黑" w:eastAsia="微软雅黑" w:hAnsi="微软雅黑" w:hint="eastAsia"/>
            <w:b/>
            <w:bCs/>
            <w:color w:val="4D4D4D"/>
            <w:shd w:val="clear" w:color="auto" w:fill="FFFAA5"/>
          </w:rPr>
          <w:t>激光雷达的运动是匀速的</w:t>
        </w:r>
      </w:ins>
    </w:p>
    <w:p w14:paraId="27C48F2B" w14:textId="77777777" w:rsidR="00287B14" w:rsidRPr="00287B14" w:rsidRDefault="00287B14" w:rsidP="006B2E2A">
      <w:pPr>
        <w:rPr>
          <w:ins w:id="306" w:author="唐 娜" w:date="2020-05-14T10:25:00Z"/>
        </w:rPr>
      </w:pPr>
    </w:p>
    <w:p w14:paraId="4B948F9D" w14:textId="3377FF11" w:rsidR="006B2E2A" w:rsidRDefault="006B2E2A" w:rsidP="006B2E2A">
      <w:pPr>
        <w:pStyle w:val="4"/>
        <w:rPr>
          <w:ins w:id="307" w:author="唐 娜" w:date="2020-05-14T10:20:00Z"/>
        </w:rPr>
      </w:pPr>
      <w:ins w:id="308" w:author="唐 娜" w:date="2020-05-14T10:20:00Z">
        <w:r>
          <w:t>L</w:t>
        </w:r>
        <w:r>
          <w:rPr>
            <w:rFonts w:hint="eastAsia"/>
          </w:rPr>
          <w:t>oam_velodyne的代码解析</w:t>
        </w:r>
      </w:ins>
    </w:p>
    <w:p w14:paraId="1D80F7EF" w14:textId="58D14001" w:rsidR="006B2E2A" w:rsidRDefault="006B2E2A" w:rsidP="006B2E2A">
      <w:pPr>
        <w:rPr>
          <w:ins w:id="309" w:author="唐 娜" w:date="2020-05-14T10:20:00Z"/>
        </w:rPr>
      </w:pPr>
      <w:ins w:id="310" w:author="唐 娜" w:date="2020-05-14T10:20:00Z">
        <w:r>
          <w:rPr>
            <w:rFonts w:hint="eastAsia"/>
          </w:rPr>
          <w:t>在github上下载的</w:t>
        </w:r>
        <w:r w:rsidRPr="006B2E2A">
          <w:rPr>
            <w:rFonts w:hint="eastAsia"/>
            <w:b/>
            <w:bCs/>
          </w:rPr>
          <w:t>laboshinl</w:t>
        </w:r>
        <w:r w:rsidRPr="006B2E2A">
          <w:rPr>
            <w:b/>
            <w:bCs/>
          </w:rPr>
          <w:t xml:space="preserve">/loam_velodyne </w:t>
        </w:r>
        <w:r>
          <w:rPr>
            <w:rFonts w:hint="eastAsia"/>
          </w:rPr>
          <w:t>820个星标的那个</w:t>
        </w:r>
        <w:r w:rsidR="00DE01D9">
          <w:fldChar w:fldCharType="begin"/>
        </w:r>
        <w:r w:rsidR="00DE01D9">
          <w:instrText xml:space="preserve"> HYPERLINK "https://github.com/laboshinl/loam_velodyne" </w:instrText>
        </w:r>
        <w:r w:rsidR="00DE01D9">
          <w:fldChar w:fldCharType="separate"/>
        </w:r>
        <w:r w:rsidRPr="002E601A">
          <w:rPr>
            <w:rStyle w:val="ac"/>
          </w:rPr>
          <w:t>https://github.com/laboshinl/loam_velodyne</w:t>
        </w:r>
        <w:r w:rsidR="00DE01D9">
          <w:rPr>
            <w:rStyle w:val="ac"/>
          </w:rPr>
          <w:fldChar w:fldCharType="end"/>
        </w:r>
      </w:ins>
    </w:p>
    <w:p w14:paraId="5FB61B00" w14:textId="40450843" w:rsidR="006B2E2A" w:rsidRDefault="004369AF" w:rsidP="006B2E2A">
      <w:pPr>
        <w:rPr>
          <w:ins w:id="311" w:author="唐 娜" w:date="2020-05-14T10:20:00Z"/>
          <w:rFonts w:ascii="微软雅黑" w:eastAsia="微软雅黑" w:hAnsi="微软雅黑"/>
          <w:color w:val="1A1A1A"/>
        </w:rPr>
      </w:pPr>
      <w:ins w:id="312" w:author="唐 娜" w:date="2020-05-14T10:20:00Z">
        <w:r>
          <w:rPr>
            <w:rFonts w:ascii="微软雅黑" w:eastAsia="微软雅黑" w:hAnsi="微软雅黑" w:hint="eastAsia"/>
            <w:color w:val="1A1A1A"/>
          </w:rPr>
          <w:t>LOAM源码主要由</w:t>
        </w:r>
        <w:r>
          <w:rPr>
            <w:rFonts w:ascii="微软雅黑" w:eastAsia="微软雅黑" w:hAnsi="微软雅黑" w:hint="eastAsia"/>
            <w:color w:val="1A1A1A"/>
            <w:shd w:val="clear" w:color="auto" w:fill="FFFAA5"/>
          </w:rPr>
          <w:t>四个节点</w:t>
        </w:r>
        <w:r>
          <w:rPr>
            <w:rFonts w:ascii="微软雅黑" w:eastAsia="微软雅黑" w:hAnsi="微软雅黑" w:hint="eastAsia"/>
            <w:color w:val="1A1A1A"/>
          </w:rPr>
          <w:t>构成，</w:t>
        </w:r>
        <w:r w:rsidR="00F43C65">
          <w:rPr>
            <w:rFonts w:ascii="微软雅黑" w:eastAsia="微软雅黑" w:hAnsi="微软雅黑" w:hint="eastAsia"/>
            <w:color w:val="1A1A1A"/>
          </w:rPr>
          <w:t>主要包括</w:t>
        </w:r>
        <w:r w:rsidR="00F43C65" w:rsidRPr="00F43C65">
          <w:rPr>
            <w:rFonts w:ascii="微软雅黑" w:eastAsia="微软雅黑" w:hAnsi="微软雅黑"/>
            <w:b/>
            <w:bCs/>
            <w:color w:val="1A1A1A"/>
          </w:rPr>
          <w:t>ScanRegistration</w:t>
        </w:r>
        <w:r w:rsidR="00F43C65">
          <w:rPr>
            <w:rFonts w:ascii="微软雅黑" w:eastAsia="微软雅黑" w:hAnsi="微软雅黑" w:hint="eastAsia"/>
            <w:b/>
            <w:bCs/>
            <w:color w:val="41AD1C"/>
          </w:rPr>
          <w:t>特征点提取</w:t>
        </w:r>
        <w:r w:rsidR="00F43C65" w:rsidRPr="00F43C65">
          <w:rPr>
            <w:rFonts w:ascii="微软雅黑" w:eastAsia="微软雅黑" w:hAnsi="微软雅黑" w:hint="eastAsia"/>
            <w:b/>
            <w:bCs/>
            <w:color w:val="1A1A1A"/>
          </w:rPr>
          <w:t>、L</w:t>
        </w:r>
        <w:r w:rsidR="00F43C65" w:rsidRPr="00F43C65">
          <w:rPr>
            <w:rFonts w:ascii="微软雅黑" w:eastAsia="微软雅黑" w:hAnsi="微软雅黑"/>
            <w:b/>
            <w:bCs/>
            <w:color w:val="1A1A1A"/>
          </w:rPr>
          <w:t>aserOdometry</w:t>
        </w:r>
        <w:r w:rsidR="00F43C65">
          <w:rPr>
            <w:rFonts w:ascii="微软雅黑" w:eastAsia="微软雅黑" w:hAnsi="微软雅黑" w:hint="eastAsia"/>
            <w:b/>
            <w:bCs/>
            <w:color w:val="41AD1C"/>
          </w:rPr>
          <w:t>高频低精度odom</w:t>
        </w:r>
        <w:r w:rsidR="00F43C65">
          <w:rPr>
            <w:rFonts w:ascii="微软雅黑" w:eastAsia="微软雅黑" w:hAnsi="微软雅黑"/>
            <w:b/>
            <w:bCs/>
            <w:color w:val="41AD1C"/>
          </w:rPr>
          <w:t>(10Hz)</w:t>
        </w:r>
        <w:r w:rsidR="00F43C65">
          <w:rPr>
            <w:rFonts w:ascii="微软雅黑" w:eastAsia="微软雅黑" w:hAnsi="微软雅黑" w:hint="eastAsia"/>
            <w:b/>
            <w:bCs/>
            <w:color w:val="41AD1C"/>
          </w:rPr>
          <w:t>（从特征点中估计运动发送能够给lasermapping）</w:t>
        </w:r>
        <w:r w:rsidR="00F43C65" w:rsidRPr="00F43C65">
          <w:rPr>
            <w:rFonts w:ascii="微软雅黑" w:eastAsia="微软雅黑" w:hAnsi="微软雅黑" w:hint="eastAsia"/>
            <w:b/>
            <w:bCs/>
            <w:color w:val="1A1A1A"/>
          </w:rPr>
          <w:t>、La</w:t>
        </w:r>
        <w:r w:rsidR="00F43C65" w:rsidRPr="00F43C65">
          <w:rPr>
            <w:rFonts w:ascii="微软雅黑" w:eastAsia="微软雅黑" w:hAnsi="微软雅黑"/>
            <w:b/>
            <w:bCs/>
            <w:color w:val="1A1A1A"/>
          </w:rPr>
          <w:t>s</w:t>
        </w:r>
        <w:r w:rsidR="00F43C65" w:rsidRPr="00F43C65">
          <w:rPr>
            <w:rFonts w:ascii="微软雅黑" w:eastAsia="微软雅黑" w:hAnsi="微软雅黑" w:hint="eastAsia"/>
            <w:b/>
            <w:bCs/>
            <w:color w:val="1A1A1A"/>
          </w:rPr>
          <w:t>erM</w:t>
        </w:r>
        <w:r w:rsidR="00F43C65" w:rsidRPr="00F43C65">
          <w:rPr>
            <w:rFonts w:ascii="微软雅黑" w:eastAsia="微软雅黑" w:hAnsi="微软雅黑"/>
            <w:b/>
            <w:bCs/>
            <w:color w:val="1A1A1A"/>
          </w:rPr>
          <w:t>apping</w:t>
        </w:r>
        <w:r w:rsidR="00F43C65">
          <w:rPr>
            <w:rFonts w:ascii="微软雅黑" w:eastAsia="微软雅黑" w:hAnsi="微软雅黑" w:hint="eastAsia"/>
            <w:b/>
            <w:bCs/>
            <w:color w:val="41AD1C"/>
          </w:rPr>
          <w:t>低频高精度odom</w:t>
        </w:r>
        <w:r w:rsidR="00F43C65">
          <w:rPr>
            <w:rFonts w:ascii="微软雅黑" w:eastAsia="微软雅黑" w:hAnsi="微软雅黑"/>
            <w:b/>
            <w:bCs/>
            <w:color w:val="41AD1C"/>
          </w:rPr>
          <w:t>(1Hz)</w:t>
        </w:r>
        <w:r w:rsidR="00F43C65" w:rsidRPr="00F43C65">
          <w:rPr>
            <w:rFonts w:ascii="微软雅黑" w:eastAsia="微软雅黑" w:hAnsi="微软雅黑" w:hint="eastAsia"/>
            <w:b/>
            <w:bCs/>
            <w:color w:val="1A1A1A"/>
          </w:rPr>
          <w:t>、transfo</w:t>
        </w:r>
        <w:r w:rsidR="00F43C65" w:rsidRPr="00F43C65">
          <w:rPr>
            <w:rFonts w:ascii="微软雅黑" w:eastAsia="微软雅黑" w:hAnsi="微软雅黑"/>
            <w:b/>
            <w:bCs/>
            <w:color w:val="1A1A1A"/>
          </w:rPr>
          <w:t>rmMaintenance</w:t>
        </w:r>
        <w:r w:rsidR="00F43C65">
          <w:rPr>
            <w:rFonts w:ascii="微软雅黑" w:eastAsia="微软雅黑" w:hAnsi="微软雅黑"/>
            <w:b/>
            <w:bCs/>
            <w:color w:val="1A1A1A"/>
          </w:rPr>
          <w:t>(</w:t>
        </w:r>
        <w:r w:rsidR="00F43C65">
          <w:rPr>
            <w:rFonts w:ascii="微软雅黑" w:eastAsia="微软雅黑" w:hAnsi="微软雅黑" w:hint="eastAsia"/>
            <w:b/>
            <w:bCs/>
            <w:color w:val="41AD1C"/>
          </w:rPr>
          <w:t>双频odom融合)</w:t>
        </w:r>
        <w:r>
          <w:rPr>
            <w:rFonts w:ascii="微软雅黑" w:eastAsia="微软雅黑" w:hAnsi="微软雅黑" w:hint="eastAsia"/>
            <w:color w:val="1A1A1A"/>
          </w:rPr>
          <w:t>，每个节点以</w:t>
        </w:r>
        <w:r>
          <w:rPr>
            <w:rFonts w:ascii="微软雅黑" w:eastAsia="微软雅黑" w:hAnsi="微软雅黑" w:hint="eastAsia"/>
            <w:b/>
            <w:bCs/>
            <w:color w:val="1A1A1A"/>
          </w:rPr>
          <w:t>rosnode</w:t>
        </w:r>
        <w:r>
          <w:rPr>
            <w:rFonts w:ascii="微软雅黑" w:eastAsia="微软雅黑" w:hAnsi="微软雅黑" w:hint="eastAsia"/>
            <w:color w:val="1A1A1A"/>
          </w:rPr>
          <w:t>的形式存在， 也就是说是独立的进程，进程间通过rostopic传递点云， odom等数据。</w:t>
        </w:r>
      </w:ins>
    </w:p>
    <w:p w14:paraId="77A73A50" w14:textId="0DA794EE" w:rsidR="00F43C65" w:rsidRDefault="00F43C65" w:rsidP="006B2E2A">
      <w:pPr>
        <w:rPr>
          <w:ins w:id="313" w:author="唐 娜" w:date="2020-05-14T10:20:00Z"/>
        </w:rPr>
      </w:pPr>
      <w:ins w:id="314" w:author="唐 娜" w:date="2020-05-14T10:20:00Z">
        <w:r w:rsidRPr="00F43C65">
          <w:rPr>
            <w:noProof/>
          </w:rPr>
          <w:drawing>
            <wp:inline distT="0" distB="0" distL="0" distR="0" wp14:anchorId="192774AB" wp14:editId="6E09EBCA">
              <wp:extent cx="5080635" cy="1288415"/>
              <wp:effectExtent l="0" t="0" r="5715"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0635" cy="1288415"/>
                      </a:xfrm>
                      <a:prstGeom prst="rect">
                        <a:avLst/>
                      </a:prstGeom>
                      <a:noFill/>
                      <a:ln>
                        <a:noFill/>
                      </a:ln>
                    </pic:spPr>
                  </pic:pic>
                </a:graphicData>
              </a:graphic>
            </wp:inline>
          </w:drawing>
        </w:r>
      </w:ins>
    </w:p>
    <w:p w14:paraId="1FAD1DA2" w14:textId="27708B05" w:rsidR="006B2E2A" w:rsidRDefault="00F43C65" w:rsidP="006B2E2A">
      <w:pPr>
        <w:rPr>
          <w:ins w:id="315" w:author="唐 娜" w:date="2020-05-14T10:20:00Z"/>
        </w:rPr>
      </w:pPr>
      <w:ins w:id="316" w:author="唐 娜" w:date="2020-05-14T10:20:00Z">
        <w:r>
          <w:rPr>
            <w:rFonts w:hint="eastAsia"/>
          </w:rPr>
          <w:t>具体的r</w:t>
        </w:r>
        <w:r>
          <w:t>qt_graph(</w:t>
        </w:r>
        <w:r>
          <w:rPr>
            <w:rFonts w:hint="eastAsia"/>
          </w:rPr>
          <w:t>命令：r</w:t>
        </w:r>
        <w:r>
          <w:t>osrun rqt_)</w:t>
        </w:r>
      </w:ins>
    </w:p>
    <w:tbl>
      <w:tblPr>
        <w:tblStyle w:val="aa"/>
        <w:tblW w:w="0" w:type="auto"/>
        <w:tblLook w:val="04A0" w:firstRow="1" w:lastRow="0" w:firstColumn="1" w:lastColumn="0" w:noHBand="0" w:noVBand="1"/>
      </w:tblPr>
      <w:tblGrid>
        <w:gridCol w:w="8296"/>
      </w:tblGrid>
      <w:tr w:rsidR="00F43C65" w14:paraId="0EC62791" w14:textId="77777777" w:rsidTr="00F43C65">
        <w:tc>
          <w:tcPr>
            <w:tcW w:w="8296" w:type="dxa"/>
          </w:tcPr>
          <w:p w14:paraId="1AE643DD" w14:textId="3157E293" w:rsidR="00F43C65" w:rsidRPr="00F43C65" w:rsidRDefault="00F43C65" w:rsidP="006B2E2A">
            <w:pPr>
              <w:rPr>
                <w:ins w:id="317" w:author="唐 娜" w:date="2020-05-14T10:20:00Z"/>
                <w:b/>
                <w:bCs/>
              </w:rPr>
            </w:pPr>
            <w:ins w:id="318" w:author="唐 娜" w:date="2020-05-14T10:20:00Z">
              <w:r w:rsidRPr="00F43C65">
                <w:rPr>
                  <w:b/>
                  <w:bCs/>
                </w:rPr>
                <w:t>riki@ubuntu:~$ rosrun rqt_graph rqt_graph</w:t>
              </w:r>
            </w:ins>
          </w:p>
        </w:tc>
      </w:tr>
    </w:tbl>
    <w:p w14:paraId="0BB17C62" w14:textId="618C8047" w:rsidR="00F43C65" w:rsidRDefault="00F43C65" w:rsidP="006B2E2A">
      <w:pPr>
        <w:rPr>
          <w:ins w:id="319" w:author="唐 娜" w:date="2020-05-14T10:20:00Z"/>
        </w:rPr>
      </w:pPr>
      <w:ins w:id="320" w:author="唐 娜" w:date="2020-05-14T10:20:00Z">
        <w:r>
          <w:rPr>
            <w:rFonts w:hint="eastAsia"/>
            <w:noProof/>
          </w:rPr>
          <w:drawing>
            <wp:inline distT="0" distB="0" distL="0" distR="0" wp14:anchorId="3CE74EED" wp14:editId="7B3D4C5B">
              <wp:extent cx="5271770" cy="1645920"/>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84716" cy="1649962"/>
                      </a:xfrm>
                      <a:prstGeom prst="rect">
                        <a:avLst/>
                      </a:prstGeom>
                      <a:noFill/>
                      <a:ln>
                        <a:noFill/>
                      </a:ln>
                    </pic:spPr>
                  </pic:pic>
                </a:graphicData>
              </a:graphic>
            </wp:inline>
          </w:drawing>
        </w:r>
      </w:ins>
    </w:p>
    <w:p w14:paraId="6622069F" w14:textId="0EDCD5A2" w:rsidR="00F43C65" w:rsidRDefault="00F43C65" w:rsidP="006B2E2A">
      <w:pPr>
        <w:rPr>
          <w:ins w:id="321" w:author="唐 娜" w:date="2020-05-14T10:20:00Z"/>
        </w:rPr>
      </w:pPr>
      <w:ins w:id="322" w:author="唐 娜" w:date="2020-05-14T10:20:00Z">
        <w:r>
          <w:t>Tf</w:t>
        </w:r>
        <w:r>
          <w:rPr>
            <w:rFonts w:hint="eastAsia"/>
          </w:rPr>
          <w:t>-tree的结构：</w:t>
        </w:r>
      </w:ins>
    </w:p>
    <w:tbl>
      <w:tblPr>
        <w:tblStyle w:val="aa"/>
        <w:tblW w:w="0" w:type="auto"/>
        <w:tblLook w:val="04A0" w:firstRow="1" w:lastRow="0" w:firstColumn="1" w:lastColumn="0" w:noHBand="0" w:noVBand="1"/>
      </w:tblPr>
      <w:tblGrid>
        <w:gridCol w:w="8296"/>
      </w:tblGrid>
      <w:tr w:rsidR="00F43C65" w:rsidRPr="00F43C65" w14:paraId="429E91A9" w14:textId="77777777" w:rsidTr="00F43C65">
        <w:tc>
          <w:tcPr>
            <w:tcW w:w="8296" w:type="dxa"/>
          </w:tcPr>
          <w:p w14:paraId="216F3705" w14:textId="71799D17" w:rsidR="00F43C65" w:rsidRPr="00F43C65" w:rsidRDefault="00F43C65" w:rsidP="006B2E2A">
            <w:pPr>
              <w:rPr>
                <w:ins w:id="323" w:author="唐 娜" w:date="2020-05-14T10:20:00Z"/>
                <w:b/>
                <w:bCs/>
              </w:rPr>
            </w:pPr>
            <w:ins w:id="324" w:author="唐 娜" w:date="2020-05-14T10:20:00Z">
              <w:r w:rsidRPr="00F43C65">
                <w:rPr>
                  <w:b/>
                  <w:bCs/>
                </w:rPr>
                <w:t>riki@ubuntu:~$ rosrun rqt_tf_tree rqt_tf_tree</w:t>
              </w:r>
            </w:ins>
          </w:p>
        </w:tc>
      </w:tr>
    </w:tbl>
    <w:p w14:paraId="2AF65C33" w14:textId="77777777" w:rsidR="00F43C65" w:rsidRPr="00F43C65" w:rsidRDefault="00F43C65" w:rsidP="006B2E2A">
      <w:pPr>
        <w:rPr>
          <w:ins w:id="325" w:author="唐 娜" w:date="2020-05-14T10:20:00Z"/>
          <w:b/>
          <w:bCs/>
        </w:rPr>
      </w:pPr>
    </w:p>
    <w:p w14:paraId="239202EE" w14:textId="6BADB07D" w:rsidR="00F43C65" w:rsidRDefault="00F43C65" w:rsidP="00F43C65">
      <w:pPr>
        <w:jc w:val="center"/>
        <w:rPr>
          <w:ins w:id="326" w:author="唐 娜" w:date="2020-05-14T10:20:00Z"/>
        </w:rPr>
      </w:pPr>
      <w:ins w:id="327" w:author="唐 娜" w:date="2020-05-14T10:20:00Z">
        <w:r>
          <w:rPr>
            <w:rFonts w:hint="eastAsia"/>
            <w:noProof/>
          </w:rPr>
          <w:lastRenderedPageBreak/>
          <w:drawing>
            <wp:inline distT="0" distB="0" distL="0" distR="0" wp14:anchorId="7ED07E48" wp14:editId="15A34634">
              <wp:extent cx="3944532" cy="325968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51124" cy="3265131"/>
                      </a:xfrm>
                      <a:prstGeom prst="rect">
                        <a:avLst/>
                      </a:prstGeom>
                      <a:noFill/>
                      <a:ln>
                        <a:noFill/>
                      </a:ln>
                    </pic:spPr>
                  </pic:pic>
                </a:graphicData>
              </a:graphic>
            </wp:inline>
          </w:drawing>
        </w:r>
      </w:ins>
    </w:p>
    <w:p w14:paraId="01589849" w14:textId="37CFA417" w:rsidR="00F43C65" w:rsidRDefault="00F43C65" w:rsidP="00F43C65">
      <w:pPr>
        <w:jc w:val="left"/>
        <w:rPr>
          <w:ins w:id="328" w:author="唐 娜" w:date="2020-05-14T10:20:00Z"/>
        </w:rPr>
      </w:pPr>
    </w:p>
    <w:p w14:paraId="33D6D422" w14:textId="691EB4DE" w:rsidR="00F43C65" w:rsidRDefault="00F43C65" w:rsidP="00F43C65">
      <w:pPr>
        <w:jc w:val="left"/>
        <w:rPr>
          <w:ins w:id="329" w:author="唐 娜" w:date="2020-05-14T10:20:00Z"/>
        </w:rPr>
      </w:pPr>
      <w:ins w:id="330" w:author="唐 娜" w:date="2020-05-14T10:20:00Z">
        <w:r>
          <w:rPr>
            <w:rFonts w:hint="eastAsia"/>
          </w:rPr>
          <w:t>话题链接</w:t>
        </w:r>
      </w:ins>
    </w:p>
    <w:p w14:paraId="5A0D9512" w14:textId="0E2828CA" w:rsidR="00F43C65" w:rsidRDefault="00F43C65" w:rsidP="00F43C65">
      <w:pPr>
        <w:jc w:val="left"/>
        <w:rPr>
          <w:ins w:id="331" w:author="唐 娜" w:date="2020-05-14T10:20:00Z"/>
          <w:b/>
          <w:bCs/>
        </w:rPr>
      </w:pPr>
      <w:ins w:id="332" w:author="唐 娜" w:date="2020-05-14T10:20:00Z">
        <w:r w:rsidRPr="00F43C65">
          <w:rPr>
            <w:rFonts w:hint="eastAsia"/>
            <w:b/>
            <w:bCs/>
          </w:rPr>
          <w:t>L</w:t>
        </w:r>
        <w:r w:rsidRPr="00F43C65">
          <w:rPr>
            <w:b/>
            <w:bCs/>
          </w:rPr>
          <w:t>OAM</w:t>
        </w:r>
        <w:r w:rsidRPr="00F43C65">
          <w:rPr>
            <w:rFonts w:hint="eastAsia"/>
            <w:b/>
            <w:bCs/>
          </w:rPr>
          <w:t>的原理：提取特征点匹配后计算坐标变换。</w:t>
        </w:r>
      </w:ins>
    </w:p>
    <w:p w14:paraId="35B1855B" w14:textId="391FB051" w:rsidR="00F43C65" w:rsidRDefault="00F43C65" w:rsidP="00F43C65">
      <w:pPr>
        <w:jc w:val="left"/>
        <w:rPr>
          <w:ins w:id="333" w:author="唐 娜" w:date="2020-05-14T10:20:00Z"/>
          <w:b/>
          <w:bCs/>
        </w:rPr>
      </w:pPr>
      <w:ins w:id="334" w:author="唐 娜" w:date="2020-05-14T10:20:00Z">
        <w:r>
          <w:rPr>
            <w:rFonts w:hint="eastAsia"/>
            <w:b/>
            <w:bCs/>
          </w:rPr>
          <w:t>为什么</w:t>
        </w:r>
        <w:r w:rsidRPr="00F43C65">
          <w:rPr>
            <w:rFonts w:hint="eastAsia"/>
            <w:b/>
            <w:bCs/>
          </w:rPr>
          <w:t>用的多线激光雷达,但是LOAM是针对单个Scan提取特征点的</w:t>
        </w:r>
        <w:r>
          <w:rPr>
            <w:rFonts w:hint="eastAsia"/>
            <w:b/>
            <w:bCs/>
          </w:rPr>
          <w:t>？</w:t>
        </w:r>
      </w:ins>
    </w:p>
    <w:p w14:paraId="0FBBD956" w14:textId="340EFEB0" w:rsidR="00F43C65" w:rsidRPr="00F43C65" w:rsidRDefault="00F43C65" w:rsidP="00F43C65">
      <w:pPr>
        <w:jc w:val="left"/>
        <w:rPr>
          <w:ins w:id="335" w:author="唐 娜" w:date="2020-05-14T10:20:00Z"/>
          <w:b/>
          <w:bCs/>
        </w:rPr>
      </w:pPr>
      <w:ins w:id="336" w:author="唐 娜" w:date="2020-05-14T10:20:00Z">
        <w:r>
          <w:rPr>
            <w:rFonts w:ascii="微软雅黑" w:eastAsia="微软雅黑" w:hAnsi="微软雅黑" w:hint="eastAsia"/>
            <w:b/>
            <w:bCs/>
            <w:color w:val="E30000"/>
          </w:rPr>
          <w:t>原因</w:t>
        </w:r>
        <w:r>
          <w:rPr>
            <w:rFonts w:ascii="微软雅黑" w:eastAsia="微软雅黑" w:hAnsi="微软雅黑" w:hint="eastAsia"/>
            <w:color w:val="1A1A1A"/>
          </w:rPr>
          <w:t>：这里主要考虑到</w:t>
        </w:r>
        <w:r>
          <w:rPr>
            <w:rFonts w:ascii="微软雅黑" w:eastAsia="微软雅黑" w:hAnsi="微软雅黑" w:hint="eastAsia"/>
            <w:b/>
            <w:bCs/>
            <w:color w:val="AD0000"/>
          </w:rPr>
          <w:t>线束间角分辨率</w:t>
        </w:r>
        <w:r>
          <w:rPr>
            <w:rFonts w:ascii="微软雅黑" w:eastAsia="微软雅黑" w:hAnsi="微软雅黑" w:hint="eastAsia"/>
            <w:color w:val="1A1A1A"/>
          </w:rPr>
          <w:t>(竖直分辨率)与</w:t>
        </w:r>
        <w:r>
          <w:rPr>
            <w:rFonts w:ascii="微软雅黑" w:eastAsia="微软雅黑" w:hAnsi="微软雅黑" w:hint="eastAsia"/>
            <w:b/>
            <w:bCs/>
            <w:color w:val="AD0000"/>
          </w:rPr>
          <w:t>单个线内点间角分辨率</w:t>
        </w:r>
        <w:r>
          <w:rPr>
            <w:rFonts w:ascii="微软雅黑" w:eastAsia="微软雅黑" w:hAnsi="微软雅黑" w:hint="eastAsia"/>
            <w:color w:val="1A1A1A"/>
          </w:rPr>
          <w:t>(水平分辨率)存在的差异.</w:t>
        </w:r>
        <w:r>
          <w:rPr>
            <w:rFonts w:ascii="微软雅黑" w:eastAsia="微软雅黑" w:hAnsi="微软雅黑"/>
            <w:color w:val="1A1A1A"/>
          </w:rPr>
          <w:t>VLP</w:t>
        </w:r>
        <w:r>
          <w:rPr>
            <w:rFonts w:ascii="微软雅黑" w:eastAsia="微软雅黑" w:hAnsi="微软雅黑" w:hint="eastAsia"/>
            <w:color w:val="1A1A1A"/>
          </w:rPr>
          <w:t>16的竖直分辨率为2°，水平分辨率为0.4°。</w:t>
        </w:r>
      </w:ins>
    </w:p>
    <w:p w14:paraId="6F6D9CD5" w14:textId="70B0C8DE" w:rsidR="008476BB" w:rsidRDefault="008476BB" w:rsidP="008476BB">
      <w:pPr>
        <w:pStyle w:val="4"/>
      </w:pPr>
      <w:ins w:id="337" w:author="唐 娜" w:date="2020-05-14T10:20:00Z">
        <w:r w:rsidRPr="00BB0AA2">
          <w:rPr>
            <w:rFonts w:hint="eastAsia"/>
            <w:highlight w:val="red"/>
          </w:rPr>
          <w:t>vaser</w:t>
        </w:r>
      </w:ins>
      <w:ins w:id="338" w:author="唐 娜" w:date="2020-05-14T10:23:00Z">
        <w:r w:rsidR="006424DD">
          <w:rPr>
            <w:highlight w:val="red"/>
          </w:rPr>
          <w:t>K</w:t>
        </w:r>
        <w:r w:rsidRPr="00BB0AA2">
          <w:rPr>
            <w:rFonts w:hint="eastAsia"/>
            <w:highlight w:val="red"/>
          </w:rPr>
          <w:t>vaser</w:t>
        </w:r>
      </w:ins>
      <w:moveFromRangeStart w:id="339" w:author="唐 娜" w:date="2020-05-14T10:25:00Z" w:name="move40344358"/>
      <w:moveFrom w:id="340" w:author="唐 娜" w:date="2020-05-14T10:25:00Z">
        <w:r w:rsidRPr="00BB0AA2">
          <w:rPr>
            <w:rFonts w:hint="eastAsia"/>
            <w:highlight w:val="red"/>
          </w:rPr>
          <w:t>Kvaser</w:t>
        </w:r>
      </w:moveFrom>
      <w:moveFromRangeEnd w:id="339"/>
      <w:r w:rsidRPr="00BB0AA2">
        <w:rPr>
          <w:rFonts w:hint="eastAsia"/>
          <w:highlight w:val="red"/>
        </w:rPr>
        <w:t>读取</w:t>
      </w:r>
      <w:r w:rsidRPr="00BB0AA2">
        <w:rPr>
          <w:highlight w:val="red"/>
        </w:rPr>
        <w:t>CAN</w:t>
      </w:r>
      <w:r w:rsidRPr="00BB0AA2">
        <w:rPr>
          <w:rFonts w:hint="eastAsia"/>
          <w:highlight w:val="red"/>
        </w:rPr>
        <w:t>总线上的信号，包括C</w:t>
      </w:r>
      <w:r w:rsidRPr="00BB0AA2">
        <w:rPr>
          <w:highlight w:val="red"/>
        </w:rPr>
        <w:t>AN</w:t>
      </w:r>
      <w:r w:rsidRPr="00BB0AA2">
        <w:rPr>
          <w:rFonts w:hint="eastAsia"/>
          <w:highlight w:val="red"/>
        </w:rPr>
        <w:t>总线上的信号包括哪些</w:t>
      </w:r>
    </w:p>
    <w:p w14:paraId="7443FDD4" w14:textId="77777777" w:rsidR="008476BB" w:rsidRPr="006424DD" w:rsidRDefault="008476BB" w:rsidP="008476BB"/>
    <w:p w14:paraId="124FC976" w14:textId="611F0620" w:rsidR="008476BB" w:rsidRDefault="008476BB" w:rsidP="008476BB">
      <w:pPr>
        <w:pStyle w:val="4"/>
      </w:pPr>
      <w:r>
        <w:rPr>
          <w:rFonts w:hint="eastAsia"/>
        </w:rPr>
        <w:t>I</w:t>
      </w:r>
      <w:r>
        <w:t>MU</w:t>
      </w:r>
      <w:r>
        <w:rPr>
          <w:rFonts w:hint="eastAsia"/>
        </w:rPr>
        <w:t>的测量值包括哪些，车辆级别的I</w:t>
      </w:r>
      <w:r>
        <w:t>MU</w:t>
      </w:r>
      <w:r>
        <w:rPr>
          <w:rFonts w:hint="eastAsia"/>
        </w:rPr>
        <w:t>的测量的优点和缺点R</w:t>
      </w:r>
      <w:r>
        <w:t>TK</w:t>
      </w:r>
    </w:p>
    <w:p w14:paraId="4F8F7264" w14:textId="472179DB" w:rsidR="007F74C6" w:rsidRDefault="007F74C6" w:rsidP="007F74C6">
      <w:r>
        <w:t>1 由</w:t>
      </w:r>
      <w:r w:rsidRPr="007F74C6">
        <w:rPr>
          <w:b/>
          <w:bCs/>
        </w:rPr>
        <w:t>陀螺仪</w:t>
      </w:r>
      <w:r>
        <w:t>计算出</w:t>
      </w:r>
      <w:r w:rsidRPr="007F74C6">
        <w:rPr>
          <w:b/>
          <w:bCs/>
        </w:rPr>
        <w:t>惯性组件的姿态</w:t>
      </w:r>
      <w:r>
        <w:t>（即求出四元数或者旋转矩阵）；</w:t>
      </w:r>
    </w:p>
    <w:p w14:paraId="03D556C1" w14:textId="6A4CABC9" w:rsidR="007F74C6" w:rsidRDefault="007F74C6" w:rsidP="007F74C6">
      <w:r>
        <w:t>2 根据惯性组件的姿态将</w:t>
      </w:r>
      <w:r w:rsidRPr="007F74C6">
        <w:rPr>
          <w:b/>
          <w:bCs/>
        </w:rPr>
        <w:t>加速度</w:t>
      </w:r>
      <w:r>
        <w:t>测得的</w:t>
      </w:r>
      <w:r w:rsidRPr="007F74C6">
        <w:rPr>
          <w:b/>
          <w:bCs/>
        </w:rPr>
        <w:t>载体坐标系</w:t>
      </w:r>
      <w:r>
        <w:t>的比力分量转换到</w:t>
      </w:r>
      <w:r w:rsidRPr="007F74C6">
        <w:rPr>
          <w:b/>
          <w:bCs/>
        </w:rPr>
        <w:t>导航坐标系</w:t>
      </w:r>
      <w:r>
        <w:t>中（坐标系转换）；</w:t>
      </w:r>
    </w:p>
    <w:p w14:paraId="515F781C" w14:textId="1A672712" w:rsidR="007F74C6" w:rsidRDefault="007F74C6" w:rsidP="007F74C6">
      <w:r>
        <w:t>3 在导航坐标系下，通过</w:t>
      </w:r>
      <w:r w:rsidRPr="007F74C6">
        <w:rPr>
          <w:b/>
          <w:bCs/>
        </w:rPr>
        <w:t>积分求解</w:t>
      </w:r>
      <w:r>
        <w:t>比力方程，获得载体相对地球的速度（</w:t>
      </w:r>
      <w:r w:rsidRPr="007F74C6">
        <w:rPr>
          <w:b/>
          <w:bCs/>
        </w:rPr>
        <w:t>去除地球引力加速度</w:t>
      </w:r>
      <w:r>
        <w:t>）；</w:t>
      </w:r>
    </w:p>
    <w:p w14:paraId="66FD9DDA" w14:textId="6760422C" w:rsidR="00220464" w:rsidRDefault="007F74C6" w:rsidP="003C0395">
      <w:r>
        <w:t>4 在位置参考坐标系下，由</w:t>
      </w:r>
      <w:r w:rsidRPr="007F74C6">
        <w:rPr>
          <w:b/>
          <w:bCs/>
        </w:rPr>
        <w:t>载体速度积分</w:t>
      </w:r>
      <w:r>
        <w:t>得到</w:t>
      </w:r>
      <w:r w:rsidRPr="007F74C6">
        <w:rPr>
          <w:b/>
          <w:bCs/>
        </w:rPr>
        <w:t>位置</w:t>
      </w:r>
      <w:r>
        <w:t>。</w:t>
      </w:r>
    </w:p>
    <w:p w14:paraId="30F8EBED" w14:textId="444F5553" w:rsidR="008476BB" w:rsidRDefault="008476BB" w:rsidP="008476BB">
      <w:pPr>
        <w:pStyle w:val="4"/>
      </w:pPr>
      <w:r>
        <w:rPr>
          <w:rFonts w:hint="eastAsia"/>
        </w:rPr>
        <w:lastRenderedPageBreak/>
        <w:t>L</w:t>
      </w:r>
      <w:r>
        <w:t>OAM</w:t>
      </w:r>
      <w:r>
        <w:rPr>
          <w:rFonts w:hint="eastAsia"/>
        </w:rPr>
        <w:t>建图的优点和缺点，针对缺点进行回环处理，重影的问题，参考陈贵宾的毕业论文</w:t>
      </w:r>
    </w:p>
    <w:p w14:paraId="32892FCA" w14:textId="41960974" w:rsidR="00024761" w:rsidRDefault="00024761" w:rsidP="00024761">
      <w:r w:rsidRPr="00024761">
        <w:rPr>
          <w:rFonts w:hint="eastAsia"/>
          <w:b/>
          <w:bCs/>
        </w:rPr>
        <w:t>优点</w:t>
      </w:r>
      <w:r>
        <w:rPr>
          <w:rFonts w:hint="eastAsia"/>
        </w:rPr>
        <w:t>：L</w:t>
      </w:r>
      <w:r>
        <w:t xml:space="preserve">OAM </w:t>
      </w:r>
      <w:r>
        <w:rPr>
          <w:rFonts w:hint="eastAsia"/>
        </w:rPr>
        <w:t>是目前公认的比较优秀的激光里程计，在小规模建图时表现良好，但是因为要保证实时在线建图，没有添加</w:t>
      </w:r>
      <w:r w:rsidRPr="00024761">
        <w:rPr>
          <w:rFonts w:hint="eastAsia"/>
          <w:highlight w:val="yellow"/>
        </w:rPr>
        <w:t>回环检测模块</w:t>
      </w:r>
      <w:r>
        <w:rPr>
          <w:rFonts w:hint="eastAsia"/>
        </w:rPr>
        <w:t>，也就</w:t>
      </w:r>
      <w:r w:rsidRPr="00024761">
        <w:rPr>
          <w:rFonts w:hint="eastAsia"/>
          <w:b/>
          <w:bCs/>
        </w:rPr>
        <w:t>没有使用图优化技术</w:t>
      </w:r>
      <w:r>
        <w:rPr>
          <w:rFonts w:hint="eastAsia"/>
        </w:rPr>
        <w:t>对构建的地图进行统一优化，在某些场景建图时，会因为提取的特征点不够多而最终导致明显的</w:t>
      </w:r>
      <w:r w:rsidRPr="00024761">
        <w:rPr>
          <w:rFonts w:hint="eastAsia"/>
          <w:highlight w:val="yellow"/>
        </w:rPr>
        <w:t>建图“重影”</w:t>
      </w:r>
      <w:r>
        <w:rPr>
          <w:rFonts w:hint="eastAsia"/>
        </w:rPr>
        <w:t>问题。</w:t>
      </w:r>
    </w:p>
    <w:p w14:paraId="1417794D" w14:textId="66CEDCE6" w:rsidR="00024761" w:rsidRDefault="00024761" w:rsidP="00024761">
      <w:r w:rsidRPr="000D242B">
        <w:rPr>
          <w:rFonts w:hint="eastAsia"/>
          <w:b/>
          <w:bCs/>
        </w:rPr>
        <w:t>缺点</w:t>
      </w:r>
      <w:r>
        <w:rPr>
          <w:rFonts w:hint="eastAsia"/>
        </w:rPr>
        <w:t>：</w:t>
      </w:r>
      <w:r w:rsidR="000D242B" w:rsidRPr="000D242B">
        <w:rPr>
          <w:rFonts w:hint="eastAsia"/>
        </w:rPr>
        <w:t>存在里程计固有的“累计误差”</w:t>
      </w:r>
    </w:p>
    <w:p w14:paraId="379EBACA" w14:textId="670B2707" w:rsidR="000D242B" w:rsidRDefault="000D242B" w:rsidP="000D242B">
      <w:r w:rsidRPr="000D242B">
        <w:rPr>
          <w:rFonts w:hint="eastAsia"/>
          <w:b/>
          <w:bCs/>
        </w:rPr>
        <w:t>方法优化</w:t>
      </w:r>
      <w:r>
        <w:rPr>
          <w:rFonts w:hint="eastAsia"/>
        </w:rPr>
        <w:t>：算法采用图优化</w:t>
      </w:r>
      <w:r>
        <w:t xml:space="preserve"> SLAM </w:t>
      </w:r>
      <w:r>
        <w:rPr>
          <w:rFonts w:hint="eastAsia"/>
        </w:rPr>
        <w:t>中的</w:t>
      </w:r>
      <w:r>
        <w:t xml:space="preserve"> </w:t>
      </w:r>
      <w:r w:rsidRPr="00024761">
        <w:rPr>
          <w:highlight w:val="yellow"/>
        </w:rPr>
        <w:t>Pose-Graph</w:t>
      </w:r>
      <w:r>
        <w:t xml:space="preserve"> </w:t>
      </w:r>
      <w:r>
        <w:rPr>
          <w:rFonts w:hint="eastAsia"/>
        </w:rPr>
        <w:t>（位姿图）作为系统框架，采用</w:t>
      </w:r>
      <w:r>
        <w:t xml:space="preserve"> </w:t>
      </w:r>
      <w:r w:rsidRPr="00024761">
        <w:rPr>
          <w:highlight w:val="yellow"/>
        </w:rPr>
        <w:t>G2O</w:t>
      </w:r>
      <w:r>
        <w:t xml:space="preserve"> </w:t>
      </w:r>
      <w:r>
        <w:rPr>
          <w:rFonts w:hint="eastAsia"/>
        </w:rPr>
        <w:t>作为优化函数库，将</w:t>
      </w:r>
      <w:r>
        <w:t xml:space="preserve"> LOAM </w:t>
      </w:r>
      <w:r w:rsidRPr="00024761">
        <w:rPr>
          <w:rFonts w:hint="eastAsia"/>
          <w:highlight w:val="yellow"/>
        </w:rPr>
        <w:t>计算得到的初始车辆位姿设置为位姿图的顶点</w:t>
      </w:r>
      <w:r>
        <w:rPr>
          <w:rFonts w:hint="eastAsia"/>
        </w:rPr>
        <w:t>，使用</w:t>
      </w:r>
      <w:r>
        <w:t xml:space="preserve"> ICP </w:t>
      </w:r>
      <w:r>
        <w:rPr>
          <w:rFonts w:hint="eastAsia"/>
        </w:rPr>
        <w:t>点云配准算法结合</w:t>
      </w:r>
      <w:r w:rsidRPr="00024761">
        <w:rPr>
          <w:rFonts w:hint="eastAsia"/>
          <w:highlight w:val="yellow"/>
        </w:rPr>
        <w:t>顶点之间的欧式距离为位姿图建立局部回环边和全局回环边</w:t>
      </w:r>
      <w:r>
        <w:rPr>
          <w:rFonts w:hint="eastAsia"/>
          <w:highlight w:val="yellow"/>
        </w:rPr>
        <w:t>的约束</w:t>
      </w:r>
      <w:r>
        <w:rPr>
          <w:rFonts w:hint="eastAsia"/>
        </w:rPr>
        <w:t>。位姿图构建完毕后，通过</w:t>
      </w:r>
      <w:r>
        <w:t xml:space="preserve"> G2O </w:t>
      </w:r>
      <w:r>
        <w:rPr>
          <w:rFonts w:hint="eastAsia"/>
        </w:rPr>
        <w:t>内置的优化求解器来计算尽量满足所有约束的最优车辆位姿，进而消除</w:t>
      </w:r>
      <w:r>
        <w:t xml:space="preserve"> LOAM </w:t>
      </w:r>
      <w:r>
        <w:rPr>
          <w:rFonts w:hint="eastAsia"/>
        </w:rPr>
        <w:t>直接建图的“重影”和“累计误差”问题，提高建图精度。</w:t>
      </w:r>
    </w:p>
    <w:p w14:paraId="31E5235E" w14:textId="2CDD5992" w:rsidR="000D242B" w:rsidRDefault="000D242B" w:rsidP="000D242B">
      <w:pPr>
        <w:rPr>
          <w:b/>
          <w:bCs/>
        </w:rPr>
      </w:pPr>
      <w:r w:rsidRPr="00DA6D2D">
        <w:rPr>
          <w:rFonts w:hint="eastAsia"/>
          <w:b/>
          <w:bCs/>
        </w:rPr>
        <w:t>位姿图本质上是一个优化问题，顶点是优化变量，算法的优化求解目标是尽量满足所有约束的所有车辆位姿。</w:t>
      </w:r>
      <w:r w:rsidR="00DA6D2D" w:rsidRPr="00DA6D2D">
        <w:rPr>
          <w:rFonts w:hint="eastAsia"/>
          <w:b/>
          <w:bCs/>
        </w:rPr>
        <w:t>边是不同车辆位姿之间的转换关系</w:t>
      </w:r>
      <w:r w:rsidR="00DA6D2D">
        <w:rPr>
          <w:rFonts w:hint="eastAsia"/>
          <w:b/>
          <w:bCs/>
        </w:rPr>
        <w:t>，本质是残差函数</w:t>
      </w:r>
      <w:r w:rsidR="00DA6D2D" w:rsidRPr="00DA6D2D">
        <w:rPr>
          <w:rFonts w:hint="eastAsia"/>
          <w:b/>
          <w:bCs/>
        </w:rPr>
        <w:t>。</w:t>
      </w:r>
      <w:r w:rsidR="00DA6D2D">
        <w:rPr>
          <w:rFonts w:hint="eastAsia"/>
          <w:b/>
          <w:bCs/>
        </w:rPr>
        <w:t>本质是对残差方程构成的超定方程组进行求解，就变成了非线性最小二乘问题。</w:t>
      </w:r>
    </w:p>
    <w:p w14:paraId="42C20756" w14:textId="2154D9B3" w:rsidR="00DA6D2D" w:rsidRPr="00DA6D2D" w:rsidRDefault="00DA6D2D" w:rsidP="000D242B">
      <w:pPr>
        <w:rPr>
          <w:b/>
          <w:bCs/>
        </w:rPr>
      </w:pPr>
      <w:r>
        <w:rPr>
          <w:rFonts w:hint="eastAsia"/>
          <w:b/>
          <w:bCs/>
        </w:rPr>
        <w:t>目标为一组残差方程的残差和最小为优化目标，求解最优的车辆位姿，将激光点云从局部坐标系（雷达坐标系）变换到全局坐标系（以第一帧位子为原点的坐标系）。</w:t>
      </w:r>
    </w:p>
    <w:p w14:paraId="28FD609D" w14:textId="123D2CE1" w:rsidR="000D242B" w:rsidRDefault="00A62D80" w:rsidP="00A62D80">
      <w:r>
        <w:rPr>
          <w:rFonts w:hint="eastAsia"/>
        </w:rPr>
        <w:t>将位姿图顶点和边的类型都设置为具有六自由度的</w:t>
      </w:r>
      <w:r>
        <w:t xml:space="preserve"> SE3 </w:t>
      </w:r>
      <w:r>
        <w:rPr>
          <w:rFonts w:hint="eastAsia"/>
        </w:rPr>
        <w:t>类型</w:t>
      </w:r>
    </w:p>
    <w:p w14:paraId="4FEF5E4C" w14:textId="5D619BCD" w:rsidR="00A62D80" w:rsidRDefault="00A62D80" w:rsidP="00A62D80">
      <w:r>
        <w:rPr>
          <w:rFonts w:hint="eastAsia"/>
        </w:rPr>
        <w:t>进行坐标变换：</w:t>
      </w:r>
    </w:p>
    <w:p w14:paraId="04A2E0B7" w14:textId="4F07CE9D" w:rsidR="00A62D80" w:rsidRDefault="00A62D80" w:rsidP="00A62D80">
      <w:r>
        <w:rPr>
          <w:rFonts w:hint="eastAsia"/>
        </w:rPr>
        <w:t>激光雷达坐标</w:t>
      </w:r>
      <w:r>
        <w:t>—</w:t>
      </w:r>
      <w:r>
        <w:rPr>
          <w:rFonts w:hint="eastAsia"/>
        </w:rPr>
        <w:t>》全局坐标</w:t>
      </w:r>
    </w:p>
    <w:p w14:paraId="798E4422" w14:textId="45276EEB" w:rsidR="00A62D80" w:rsidRDefault="00A62D80" w:rsidP="00A62D80">
      <w:r>
        <w:rPr>
          <w:rFonts w:hint="eastAsia"/>
        </w:rPr>
        <w:t>前一秒叫做目标点云、当前秒的点云叫做源点云。配准结束后，I</w:t>
      </w:r>
      <w:r>
        <w:t>CP</w:t>
      </w:r>
      <w:r>
        <w:rPr>
          <w:rFonts w:hint="eastAsia"/>
        </w:rPr>
        <w:t>算法输出源点云</w:t>
      </w:r>
    </w:p>
    <w:p w14:paraId="4F33D347" w14:textId="77777777" w:rsidR="00A62D80" w:rsidRPr="00A62D80" w:rsidRDefault="00A62D80" w:rsidP="00A62D80"/>
    <w:p w14:paraId="12E2BFEA" w14:textId="77777777" w:rsidR="008476BB" w:rsidRDefault="008476BB" w:rsidP="008476BB">
      <w:pPr>
        <w:pStyle w:val="4"/>
        <w:rPr>
          <w:u w:val="single"/>
        </w:rPr>
      </w:pPr>
      <w:r>
        <w:rPr>
          <w:rFonts w:hint="eastAsia"/>
          <w:u w:val="single"/>
        </w:rPr>
        <w:t>L</w:t>
      </w:r>
      <w:r>
        <w:rPr>
          <w:u w:val="single"/>
        </w:rPr>
        <w:t>OAM</w:t>
      </w:r>
      <w:r>
        <w:rPr>
          <w:rFonts w:hint="eastAsia"/>
          <w:u w:val="single"/>
        </w:rPr>
        <w:t xml:space="preserve">用到的优化方法包括哪些 </w:t>
      </w:r>
      <w:r>
        <w:rPr>
          <w:u w:val="single"/>
        </w:rPr>
        <w:t xml:space="preserve"> </w:t>
      </w:r>
      <w:r>
        <w:rPr>
          <w:rFonts w:hint="eastAsia"/>
          <w:u w:val="single"/>
        </w:rPr>
        <w:t>我想进行哪些改进</w:t>
      </w:r>
    </w:p>
    <w:p w14:paraId="074C3D92" w14:textId="3EB0A553" w:rsidR="008476BB" w:rsidRPr="008476BB" w:rsidRDefault="00781478" w:rsidP="008476BB">
      <w:bookmarkStart w:id="341" w:name="OLE_LINK1"/>
      <w:bookmarkStart w:id="342" w:name="OLE_LINK2"/>
      <w:r w:rsidRPr="00781478">
        <w:t>https://blog.csdn.net/orange_littlegirl/article/details/89067017</w:t>
      </w:r>
    </w:p>
    <w:bookmarkEnd w:id="341"/>
    <w:bookmarkEnd w:id="342"/>
    <w:p w14:paraId="27C1A247" w14:textId="77777777" w:rsidR="000D242B" w:rsidRPr="00621B71" w:rsidRDefault="000D242B" w:rsidP="001A3E69">
      <w:pPr>
        <w:pStyle w:val="4"/>
      </w:pPr>
      <w:r>
        <w:rPr>
          <w:rFonts w:hint="eastAsia"/>
        </w:rPr>
        <w:t>激光雷达、</w:t>
      </w:r>
      <w:r w:rsidRPr="00381CCC">
        <w:rPr>
          <w:rFonts w:hint="eastAsia"/>
          <w:i/>
          <w:iCs/>
          <w:color w:val="FF0000"/>
        </w:rPr>
        <w:t>毫米波</w:t>
      </w:r>
      <w:r>
        <w:rPr>
          <w:rFonts w:hint="eastAsia"/>
        </w:rPr>
        <w:t>、摄像头的测距原理</w:t>
      </w:r>
    </w:p>
    <w:p w14:paraId="4A7B359D" w14:textId="77777777" w:rsidR="000D242B" w:rsidRDefault="000D242B" w:rsidP="000D242B">
      <w:pPr>
        <w:pStyle w:val="5"/>
      </w:pPr>
      <w:r>
        <w:rPr>
          <w:rFonts w:hint="eastAsia"/>
        </w:rPr>
        <w:t>激光雷达信号处理算法</w:t>
      </w:r>
    </w:p>
    <w:p w14:paraId="73C4AE3C" w14:textId="77777777" w:rsidR="000D242B" w:rsidRPr="00B23277" w:rsidRDefault="000D242B" w:rsidP="000D242B">
      <w:pPr>
        <w:pStyle w:val="6"/>
      </w:pPr>
      <w:r>
        <w:rPr>
          <w:rFonts w:hint="eastAsia"/>
        </w:rPr>
        <w:t>S</w:t>
      </w:r>
      <w:r>
        <w:t>LAM</w:t>
      </w:r>
      <w:r>
        <w:rPr>
          <w:rFonts w:hint="eastAsia"/>
        </w:rPr>
        <w:t>是什么？--状态估计的问题</w:t>
      </w:r>
    </w:p>
    <w:p w14:paraId="5B5D2AB5" w14:textId="77777777" w:rsidR="000D242B" w:rsidRDefault="000D242B" w:rsidP="000D242B">
      <w:r>
        <w:rPr>
          <w:rFonts w:hint="eastAsia"/>
        </w:rPr>
        <w:t>定位：</w:t>
      </w:r>
      <w:r>
        <w:tab/>
      </w:r>
      <w:r>
        <w:rPr>
          <w:rFonts w:hint="eastAsia"/>
        </w:rPr>
        <w:t>在给定地图的情况下，估计机器人的位姿</w:t>
      </w:r>
    </w:p>
    <w:p w14:paraId="203C45C9" w14:textId="77777777" w:rsidR="000D242B" w:rsidRDefault="000D242B" w:rsidP="000D242B">
      <w:r>
        <w:rPr>
          <w:rFonts w:hint="eastAsia"/>
        </w:rPr>
        <w:t>建图:</w:t>
      </w:r>
      <w:r>
        <w:tab/>
      </w:r>
      <w:r>
        <w:rPr>
          <w:rFonts w:hint="eastAsia"/>
        </w:rPr>
        <w:t>给定机器人位姿的情况下估计环境地图</w:t>
      </w:r>
    </w:p>
    <w:p w14:paraId="434DF64D" w14:textId="77777777" w:rsidR="000D242B" w:rsidRDefault="000D242B" w:rsidP="000D242B">
      <w:r>
        <w:t>SLAM</w:t>
      </w:r>
      <w:r>
        <w:rPr>
          <w:rFonts w:hint="eastAsia"/>
        </w:rPr>
        <w:t>：</w:t>
      </w:r>
      <w:r>
        <w:tab/>
      </w:r>
      <w:r w:rsidRPr="00716C91">
        <w:rPr>
          <w:rFonts w:hint="eastAsia"/>
          <w:b/>
          <w:bCs/>
        </w:rPr>
        <w:t>同时</w:t>
      </w:r>
      <w:r>
        <w:rPr>
          <w:rFonts w:hint="eastAsia"/>
        </w:rPr>
        <w:t>估计机器人的位姿和环境地图</w:t>
      </w:r>
    </w:p>
    <w:p w14:paraId="20EED05A" w14:textId="77777777" w:rsidR="000D242B" w:rsidRDefault="000D242B" w:rsidP="000D242B">
      <w:r>
        <w:rPr>
          <w:rFonts w:hint="eastAsia"/>
        </w:rPr>
        <w:t>I</w:t>
      </w:r>
      <w:r>
        <w:t>EEE</w:t>
      </w:r>
      <w:r>
        <w:rPr>
          <w:rFonts w:hint="eastAsia"/>
        </w:rPr>
        <w:t>上首次提出S</w:t>
      </w:r>
      <w:r>
        <w:t>LAM</w:t>
      </w:r>
      <w:r>
        <w:rPr>
          <w:rFonts w:hint="eastAsia"/>
        </w:rPr>
        <w:t>问题</w:t>
      </w:r>
    </w:p>
    <w:p w14:paraId="04BBC126" w14:textId="77777777" w:rsidR="000D242B" w:rsidRDefault="000D242B" w:rsidP="000D242B">
      <w:r w:rsidRPr="00716C91">
        <w:rPr>
          <w:rFonts w:hint="eastAsia"/>
          <w:b/>
          <w:bCs/>
        </w:rPr>
        <w:t>S</w:t>
      </w:r>
      <w:r w:rsidRPr="00716C91">
        <w:rPr>
          <w:b/>
          <w:bCs/>
        </w:rPr>
        <w:t>LAM</w:t>
      </w:r>
      <w:r w:rsidRPr="00716C91">
        <w:rPr>
          <w:rFonts w:hint="eastAsia"/>
          <w:b/>
          <w:bCs/>
        </w:rPr>
        <w:t>解决的问题主要包括</w:t>
      </w:r>
      <w:r>
        <w:rPr>
          <w:rFonts w:hint="eastAsia"/>
        </w:rPr>
        <w:t>：</w:t>
      </w:r>
    </w:p>
    <w:p w14:paraId="31ED87FA" w14:textId="77777777" w:rsidR="000D242B" w:rsidRDefault="000D242B" w:rsidP="000D242B">
      <w:pPr>
        <w:pStyle w:val="a9"/>
        <w:numPr>
          <w:ilvl w:val="0"/>
          <w:numId w:val="5"/>
        </w:numPr>
        <w:ind w:firstLineChars="0"/>
      </w:pPr>
      <w:r>
        <w:rPr>
          <w:rFonts w:hint="eastAsia"/>
        </w:rPr>
        <w:t>机器人在环境中的</w:t>
      </w:r>
      <w:r w:rsidRPr="00D62C41">
        <w:rPr>
          <w:rFonts w:hint="eastAsia"/>
          <w:b/>
          <w:bCs/>
        </w:rPr>
        <w:t>位姿</w:t>
      </w:r>
    </w:p>
    <w:p w14:paraId="00864C01" w14:textId="77777777" w:rsidR="000D242B" w:rsidRPr="00D62C41" w:rsidRDefault="000D242B" w:rsidP="000D242B">
      <w:pPr>
        <w:pStyle w:val="a9"/>
        <w:numPr>
          <w:ilvl w:val="0"/>
          <w:numId w:val="5"/>
        </w:numPr>
        <w:ind w:firstLineChars="0"/>
      </w:pPr>
      <w:r>
        <w:rPr>
          <w:rFonts w:hint="eastAsia"/>
        </w:rPr>
        <w:t>导航过程中需要的</w:t>
      </w:r>
      <w:r w:rsidRPr="00D62C41">
        <w:rPr>
          <w:rFonts w:hint="eastAsia"/>
          <w:b/>
          <w:bCs/>
        </w:rPr>
        <w:t>环境地图</w:t>
      </w:r>
    </w:p>
    <w:p w14:paraId="3B1E6F19" w14:textId="77777777" w:rsidR="000D242B" w:rsidRPr="00D62C41" w:rsidRDefault="000D242B" w:rsidP="000D242B">
      <w:pPr>
        <w:rPr>
          <w:u w:val="single"/>
        </w:rPr>
      </w:pPr>
      <w:r w:rsidRPr="00381CCC">
        <w:rPr>
          <w:b/>
          <w:bCs/>
          <w:u w:val="single"/>
        </w:rPr>
        <w:lastRenderedPageBreak/>
        <w:t xml:space="preserve">SLAM </w:t>
      </w:r>
      <w:r w:rsidRPr="00381CCC">
        <w:rPr>
          <w:rFonts w:hint="eastAsia"/>
          <w:b/>
          <w:bCs/>
          <w:u w:val="single"/>
        </w:rPr>
        <w:t>问题本质上是一个状态估计问题，即通过系统控制输入</w:t>
      </w:r>
      <w:r w:rsidRPr="00381CCC">
        <w:rPr>
          <w:b/>
          <w:bCs/>
          <w:u w:val="single"/>
        </w:rPr>
        <w:t xml:space="preserve"> uk </w:t>
      </w:r>
      <w:r w:rsidRPr="00381CCC">
        <w:rPr>
          <w:rFonts w:hint="eastAsia"/>
          <w:b/>
          <w:bCs/>
          <w:u w:val="single"/>
        </w:rPr>
        <w:t>以及观测数据</w:t>
      </w:r>
      <w:r w:rsidRPr="00381CCC">
        <w:rPr>
          <w:b/>
          <w:bCs/>
          <w:u w:val="single"/>
        </w:rPr>
        <w:t xml:space="preserve"> zk,j </w:t>
      </w:r>
      <w:r w:rsidRPr="00381CCC">
        <w:rPr>
          <w:rFonts w:hint="eastAsia"/>
          <w:b/>
          <w:bCs/>
          <w:u w:val="single"/>
        </w:rPr>
        <w:t>来估计车辆的运动轨迹（车辆位姿）</w:t>
      </w:r>
      <w:r w:rsidRPr="00381CCC">
        <w:rPr>
          <w:b/>
          <w:bCs/>
          <w:u w:val="single"/>
        </w:rPr>
        <w:t xml:space="preserve">xk </w:t>
      </w:r>
      <w:r w:rsidRPr="00381CCC">
        <w:rPr>
          <w:rFonts w:hint="eastAsia"/>
          <w:b/>
          <w:bCs/>
          <w:u w:val="single"/>
        </w:rPr>
        <w:t>以及地图中路标（特征点）的位置</w:t>
      </w:r>
      <w:r w:rsidRPr="00381CCC">
        <w:rPr>
          <w:b/>
          <w:bCs/>
          <w:u w:val="single"/>
        </w:rPr>
        <w:t xml:space="preserve"> yj</w:t>
      </w:r>
      <w:r w:rsidRPr="00381CCC">
        <w:rPr>
          <w:rFonts w:hint="eastAsia"/>
          <w:b/>
          <w:bCs/>
          <w:u w:val="single"/>
        </w:rPr>
        <w:t>，</w:t>
      </w:r>
      <w:r>
        <w:rPr>
          <w:noProof/>
        </w:rPr>
        <w:drawing>
          <wp:inline distT="0" distB="0" distL="0" distR="0" wp14:anchorId="47EE608C" wp14:editId="1EFAC735">
            <wp:extent cx="5274310" cy="70167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701675"/>
                    </a:xfrm>
                    <a:prstGeom prst="rect">
                      <a:avLst/>
                    </a:prstGeom>
                  </pic:spPr>
                </pic:pic>
              </a:graphicData>
            </a:graphic>
          </wp:inline>
        </w:drawing>
      </w:r>
    </w:p>
    <w:p w14:paraId="1998D66C" w14:textId="77777777" w:rsidR="000D242B" w:rsidRDefault="000D242B" w:rsidP="000D242B">
      <w:pPr>
        <w:pStyle w:val="6"/>
      </w:pPr>
      <w:r w:rsidRPr="00DF654F">
        <w:rPr>
          <w:rFonts w:hint="eastAsia"/>
          <w:highlight w:val="yellow"/>
        </w:rPr>
        <w:t>S</w:t>
      </w:r>
      <w:r w:rsidRPr="00DF654F">
        <w:rPr>
          <w:highlight w:val="yellow"/>
        </w:rPr>
        <w:t>LAM</w:t>
      </w:r>
      <w:r w:rsidRPr="00DF654F">
        <w:rPr>
          <w:rFonts w:hint="eastAsia"/>
          <w:highlight w:val="yellow"/>
        </w:rPr>
        <w:t>地图的分类？</w:t>
      </w:r>
    </w:p>
    <w:p w14:paraId="17669EFD" w14:textId="77777777" w:rsidR="000D242B" w:rsidRPr="004D0986" w:rsidRDefault="000D242B" w:rsidP="000D242B">
      <w:r>
        <w:rPr>
          <w:rFonts w:hint="eastAsia"/>
        </w:rPr>
        <w:t>对于静态环境的地图的分类主要分为尺度地图（建图方法主要包括基于滤波器的方法、基于图优化的方法）、拓扑地图、混合地图。</w:t>
      </w:r>
    </w:p>
    <w:p w14:paraId="56EE1AC3" w14:textId="77777777" w:rsidR="000D242B" w:rsidRPr="00716C91" w:rsidRDefault="000D242B" w:rsidP="000D242B">
      <w:pPr>
        <w:rPr>
          <w:b/>
          <w:bCs/>
          <w:u w:val="single"/>
        </w:rPr>
      </w:pPr>
    </w:p>
    <w:p w14:paraId="0785964A" w14:textId="77777777" w:rsidR="000D242B" w:rsidRDefault="000D242B" w:rsidP="000D242B">
      <w:pPr>
        <w:pStyle w:val="6"/>
      </w:pPr>
      <w:r>
        <w:rPr>
          <w:rFonts w:hint="eastAsia"/>
        </w:rPr>
        <w:t>S</w:t>
      </w:r>
      <w:r>
        <w:t>LAM</w:t>
      </w:r>
      <w:r>
        <w:rPr>
          <w:rFonts w:hint="eastAsia"/>
        </w:rPr>
        <w:t>的框架</w:t>
      </w:r>
    </w:p>
    <w:p w14:paraId="2AE35A7E" w14:textId="77777777" w:rsidR="000D242B" w:rsidRDefault="000D242B" w:rsidP="000D242B">
      <w:r>
        <w:rPr>
          <w:rFonts w:hint="eastAsia"/>
        </w:rPr>
        <w:t>求解方法包括</w:t>
      </w:r>
      <w:r w:rsidRPr="00DF654F">
        <w:rPr>
          <w:rFonts w:hint="eastAsia"/>
          <w:b/>
          <w:bCs/>
        </w:rPr>
        <w:t>滤波器</w:t>
      </w:r>
      <w:r>
        <w:rPr>
          <w:rFonts w:hint="eastAsia"/>
        </w:rPr>
        <w:t>和</w:t>
      </w:r>
      <w:r w:rsidRPr="00DF654F">
        <w:rPr>
          <w:rFonts w:hint="eastAsia"/>
          <w:b/>
          <w:bCs/>
        </w:rPr>
        <w:t>图优化</w:t>
      </w:r>
      <w:r>
        <w:rPr>
          <w:rFonts w:hint="eastAsia"/>
        </w:rPr>
        <w:t>两种方法。</w:t>
      </w:r>
    </w:p>
    <w:p w14:paraId="4BABAE08" w14:textId="77777777" w:rsidR="006B2E2A" w:rsidRDefault="006B2E2A">
      <w:pPr>
        <w:pStyle w:val="4"/>
        <w:rPr>
          <w:moveFrom w:id="343" w:author="唐 娜" w:date="2020-05-14T10:20:00Z"/>
        </w:rPr>
        <w:pPrChange w:id="344" w:author="唐 娜" w:date="2020-05-14T10:20:00Z">
          <w:pPr>
            <w:pStyle w:val="6"/>
          </w:pPr>
        </w:pPrChange>
      </w:pPr>
      <w:moveFromRangeStart w:id="345" w:author="唐 娜" w:date="2020-05-14T10:20:00Z" w:name="move40344058"/>
      <w:moveFrom w:id="346" w:author="唐 娜" w:date="2020-05-14T10:20:00Z">
        <w:r>
          <w:rPr>
            <w:rFonts w:hint="eastAsia"/>
          </w:rPr>
          <w:t>激光雷达</w:t>
        </w:r>
        <w:r>
          <w:t>VLP16</w:t>
        </w:r>
        <w:r>
          <w:rPr>
            <w:rFonts w:hint="eastAsia"/>
          </w:rPr>
          <w:t>配置</w:t>
        </w:r>
      </w:moveFrom>
    </w:p>
    <w:p w14:paraId="144050FC" w14:textId="77777777" w:rsidR="006B2E2A" w:rsidRDefault="006B2E2A" w:rsidP="006B2E2A">
      <w:pPr>
        <w:rPr>
          <w:moveFrom w:id="347" w:author="唐 娜" w:date="2020-05-14T10:20:00Z"/>
          <w:b/>
          <w:bCs/>
        </w:rPr>
      </w:pPr>
      <w:moveFromRangeStart w:id="348" w:author="唐 娜" w:date="2020-05-14T10:20:00Z" w:name="move40344059"/>
      <w:moveFromRangeEnd w:id="345"/>
      <w:moveFrom w:id="349" w:author="唐 娜" w:date="2020-05-14T10:20:00Z">
        <w:r w:rsidRPr="00966533">
          <w:rPr>
            <w:rFonts w:hint="eastAsia"/>
            <w:b/>
            <w:bCs/>
          </w:rPr>
          <w:t>激光雷达</w:t>
        </w:r>
        <w:r w:rsidRPr="00966533">
          <w:rPr>
            <w:b/>
            <w:bCs/>
          </w:rPr>
          <w:t>VLP</w:t>
        </w:r>
        <w:r w:rsidRPr="00966533">
          <w:rPr>
            <w:rFonts w:hint="eastAsia"/>
            <w:b/>
            <w:bCs/>
          </w:rPr>
          <w:t>16配置的中网络桥接的问题</w:t>
        </w:r>
        <w:r>
          <w:rPr>
            <w:rFonts w:hint="eastAsia"/>
            <w:b/>
            <w:bCs/>
          </w:rPr>
          <w:t>：</w:t>
        </w:r>
      </w:moveFrom>
    </w:p>
    <w:p w14:paraId="026F927E" w14:textId="77777777" w:rsidR="006B2E2A" w:rsidRDefault="006B2E2A" w:rsidP="006B2E2A">
      <w:pPr>
        <w:pStyle w:val="a9"/>
        <w:numPr>
          <w:ilvl w:val="0"/>
          <w:numId w:val="73"/>
        </w:numPr>
        <w:ind w:firstLineChars="0"/>
        <w:rPr>
          <w:moveFrom w:id="350" w:author="唐 娜" w:date="2020-05-14T10:20:00Z"/>
        </w:rPr>
      </w:pPr>
      <w:moveFrom w:id="351" w:author="唐 娜" w:date="2020-05-14T10:20:00Z">
        <w:r w:rsidRPr="00966533">
          <w:rPr>
            <w:rFonts w:hint="eastAsia"/>
          </w:rPr>
          <w:t>先将velodyne</w:t>
        </w:r>
        <w:r w:rsidRPr="00966533">
          <w:t xml:space="preserve"> VLP16</w:t>
        </w:r>
        <w:r w:rsidRPr="00966533">
          <w:rPr>
            <w:rFonts w:hint="eastAsia"/>
          </w:rPr>
          <w:t>的网口用网线与电脑相连。虚拟机网络设置为桥接模式。如果没有桥接模式的话需要先在V</w:t>
        </w:r>
        <w:r w:rsidRPr="00966533">
          <w:t>MWARE</w:t>
        </w:r>
        <w:r w:rsidRPr="00966533">
          <w:rPr>
            <w:rFonts w:hint="eastAsia"/>
          </w:rPr>
          <w:t>的选项栏的“编辑”下的虚拟网络编辑器中</w:t>
        </w:r>
        <w:r>
          <w:rPr>
            <w:rFonts w:hint="eastAsia"/>
          </w:rPr>
          <w:t>添加</w:t>
        </w:r>
        <w:r w:rsidRPr="00966533">
          <w:rPr>
            <w:rFonts w:hint="eastAsia"/>
          </w:rPr>
          <w:t>桥接模式（V</w:t>
        </w:r>
        <w:r w:rsidRPr="00966533">
          <w:t>M</w:t>
        </w:r>
        <w:r w:rsidRPr="00966533">
          <w:rPr>
            <w:rFonts w:hint="eastAsia"/>
          </w:rPr>
          <w:t>net</w:t>
        </w:r>
        <w:r w:rsidRPr="00966533">
          <w:t>0</w:t>
        </w:r>
        <w:r w:rsidRPr="00966533">
          <w:rPr>
            <w:rFonts w:hint="eastAsia"/>
          </w:rPr>
          <w:t>）|补充：V</w:t>
        </w:r>
        <w:r w:rsidRPr="00966533">
          <w:t>M</w:t>
        </w:r>
        <w:r w:rsidRPr="00966533">
          <w:rPr>
            <w:rFonts w:hint="eastAsia"/>
          </w:rPr>
          <w:t>n</w:t>
        </w:r>
        <w:r w:rsidRPr="00966533">
          <w:t>et1(</w:t>
        </w:r>
        <w:r w:rsidRPr="00966533">
          <w:rPr>
            <w:rFonts w:hint="eastAsia"/>
          </w:rPr>
          <w:t>仅主机模式</w:t>
        </w:r>
        <w:r w:rsidRPr="00966533">
          <w:t>)</w:t>
        </w:r>
        <w:r w:rsidRPr="00966533">
          <w:rPr>
            <w:rFonts w:hint="eastAsia"/>
          </w:rPr>
          <w:t>、V</w:t>
        </w:r>
        <w:r w:rsidRPr="00966533">
          <w:t>M</w:t>
        </w:r>
        <w:r w:rsidRPr="00966533">
          <w:rPr>
            <w:rFonts w:hint="eastAsia"/>
          </w:rPr>
          <w:t>net</w:t>
        </w:r>
        <w:r w:rsidRPr="00966533">
          <w:t>8(NAT</w:t>
        </w:r>
        <w:r w:rsidRPr="00966533">
          <w:rPr>
            <w:rFonts w:hint="eastAsia"/>
          </w:rPr>
          <w:t>模式</w:t>
        </w:r>
        <w:r w:rsidRPr="00966533">
          <w:t>)</w:t>
        </w:r>
        <w:r>
          <w:rPr>
            <w:rFonts w:hint="eastAsia"/>
          </w:rPr>
          <w:t>。</w:t>
        </w:r>
      </w:moveFrom>
    </w:p>
    <w:p w14:paraId="0D538F11" w14:textId="77777777" w:rsidR="006B2E2A" w:rsidRDefault="006B2E2A" w:rsidP="006B2E2A">
      <w:pPr>
        <w:pStyle w:val="a9"/>
        <w:ind w:left="420" w:firstLineChars="0" w:firstLine="0"/>
        <w:rPr>
          <w:moveFrom w:id="352" w:author="唐 娜" w:date="2020-05-14T10:20:00Z"/>
        </w:rPr>
      </w:pPr>
      <w:moveFrom w:id="353" w:author="唐 娜" w:date="2020-05-14T10:20:00Z">
        <w:r>
          <w:rPr>
            <w:noProof/>
          </w:rPr>
          <w:drawing>
            <wp:inline distT="0" distB="0" distL="0" distR="0" wp14:anchorId="64E2D414" wp14:editId="6CEEE0EC">
              <wp:extent cx="5274310" cy="465518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655185"/>
                      </a:xfrm>
                      <a:prstGeom prst="rect">
                        <a:avLst/>
                      </a:prstGeom>
                    </pic:spPr>
                  </pic:pic>
                </a:graphicData>
              </a:graphic>
            </wp:inline>
          </w:drawing>
        </w:r>
      </w:moveFrom>
    </w:p>
    <w:p w14:paraId="59A447DB" w14:textId="77777777" w:rsidR="006B2E2A" w:rsidRDefault="006B2E2A" w:rsidP="006B2E2A">
      <w:pPr>
        <w:pStyle w:val="a9"/>
        <w:numPr>
          <w:ilvl w:val="0"/>
          <w:numId w:val="73"/>
        </w:numPr>
        <w:ind w:firstLineChars="0"/>
        <w:rPr>
          <w:moveFrom w:id="354" w:author="唐 娜" w:date="2020-05-14T10:20:00Z"/>
        </w:rPr>
      </w:pPr>
      <w:moveFrom w:id="355" w:author="唐 娜" w:date="2020-05-14T10:20:00Z">
        <w:r>
          <w:rPr>
            <w:rFonts w:hint="eastAsia"/>
          </w:rPr>
          <w:t>设置虚拟机的网络配置：</w:t>
        </w:r>
      </w:moveFrom>
    </w:p>
    <w:p w14:paraId="0E6594BD" w14:textId="77777777" w:rsidR="006B2E2A" w:rsidRDefault="006B2E2A" w:rsidP="006B2E2A">
      <w:pPr>
        <w:pStyle w:val="a9"/>
        <w:ind w:left="420" w:firstLineChars="0" w:firstLine="0"/>
        <w:rPr>
          <w:moveFrom w:id="356" w:author="唐 娜" w:date="2020-05-14T10:20:00Z"/>
        </w:rPr>
      </w:pPr>
      <w:moveFrom w:id="357" w:author="唐 娜" w:date="2020-05-14T10:20:00Z">
        <w:r>
          <w:rPr>
            <w:rFonts w:hint="eastAsia"/>
          </w:rPr>
          <w:t>编辑</w:t>
        </w:r>
        <w:r>
          <w:sym w:font="Wingdings" w:char="F0E0"/>
        </w:r>
        <w:r>
          <w:rPr>
            <w:rFonts w:hint="eastAsia"/>
          </w:rPr>
          <w:t>虚拟机网络编辑器</w:t>
        </w:r>
        <w:r>
          <w:sym w:font="Wingdings" w:char="F0E0"/>
        </w:r>
        <w:r>
          <w:t>VM</w:t>
        </w:r>
        <w:r>
          <w:rPr>
            <w:rFonts w:hint="eastAsia"/>
          </w:rPr>
          <w:t>net</w:t>
        </w:r>
        <w:r>
          <w:t>0</w:t>
        </w:r>
      </w:moveFrom>
    </w:p>
    <w:p w14:paraId="6A07C856" w14:textId="77777777" w:rsidR="006B2E2A" w:rsidRDefault="006B2E2A" w:rsidP="006B2E2A">
      <w:pPr>
        <w:pStyle w:val="a9"/>
        <w:ind w:left="420" w:firstLineChars="0" w:firstLine="0"/>
        <w:rPr>
          <w:moveFrom w:id="358" w:author="唐 娜" w:date="2020-05-14T10:20:00Z"/>
        </w:rPr>
      </w:pPr>
      <w:moveFrom w:id="359" w:author="唐 娜" w:date="2020-05-14T10:20:00Z">
        <w:r>
          <w:rPr>
            <w:rFonts w:hint="eastAsia"/>
          </w:rPr>
          <w:t>U</w:t>
        </w:r>
        <w:r>
          <w:t>buntu</w:t>
        </w:r>
        <w:r>
          <w:rPr>
            <w:rFonts w:hint="eastAsia"/>
          </w:rPr>
          <w:t>虚拟机中</w:t>
        </w:r>
        <w:r>
          <w:sym w:font="Wingdings" w:char="F0E0"/>
        </w:r>
        <w:r>
          <w:rPr>
            <w:rFonts w:hint="eastAsia"/>
          </w:rPr>
          <w:t>设备网络适配器桥接模式自动</w:t>
        </w:r>
      </w:moveFrom>
    </w:p>
    <w:p w14:paraId="479D757E" w14:textId="77777777" w:rsidR="006B2E2A" w:rsidRDefault="006B2E2A" w:rsidP="006B2E2A">
      <w:pPr>
        <w:pStyle w:val="a9"/>
        <w:ind w:left="420" w:firstLineChars="0" w:firstLine="0"/>
        <w:jc w:val="center"/>
        <w:rPr>
          <w:moveFrom w:id="360" w:author="唐 娜" w:date="2020-05-14T10:20:00Z"/>
        </w:rPr>
      </w:pPr>
      <w:moveFrom w:id="361" w:author="唐 娜" w:date="2020-05-14T10:20:00Z">
        <w:r>
          <w:rPr>
            <w:noProof/>
          </w:rPr>
          <w:drawing>
            <wp:inline distT="0" distB="0" distL="0" distR="0" wp14:anchorId="2337BFE3" wp14:editId="2CC92E93">
              <wp:extent cx="1725433" cy="2401376"/>
              <wp:effectExtent l="0" t="0" r="825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32813" cy="2411647"/>
                      </a:xfrm>
                      <a:prstGeom prst="rect">
                        <a:avLst/>
                      </a:prstGeom>
                    </pic:spPr>
                  </pic:pic>
                </a:graphicData>
              </a:graphic>
            </wp:inline>
          </w:drawing>
        </w:r>
      </w:moveFrom>
    </w:p>
    <w:p w14:paraId="7EB12BFA" w14:textId="77777777" w:rsidR="006B2E2A" w:rsidRDefault="006B2E2A" w:rsidP="006B2E2A">
      <w:pPr>
        <w:pStyle w:val="a9"/>
        <w:numPr>
          <w:ilvl w:val="0"/>
          <w:numId w:val="73"/>
        </w:numPr>
        <w:ind w:firstLineChars="0"/>
        <w:rPr>
          <w:moveFrom w:id="362" w:author="唐 娜" w:date="2020-05-14T10:20:00Z"/>
        </w:rPr>
      </w:pPr>
      <w:moveFrom w:id="363" w:author="唐 娜" w:date="2020-05-14T10:20:00Z">
        <w:r>
          <w:rPr>
            <w:rFonts w:hint="eastAsia"/>
          </w:rPr>
          <w:t>电脑windows系统下的以太网，更改适配器选项</w:t>
        </w:r>
        <w:r>
          <w:sym w:font="Wingdings" w:char="F0E0"/>
        </w:r>
        <w:r>
          <w:rPr>
            <w:rFonts w:hint="eastAsia"/>
          </w:rPr>
          <w:t>属性</w:t>
        </w:r>
        <w:r>
          <w:sym w:font="Wingdings" w:char="F0E0"/>
        </w:r>
        <w:r>
          <w:rPr>
            <w:rFonts w:hint="eastAsia"/>
          </w:rPr>
          <w:t>双击</w:t>
        </w:r>
        <w:r>
          <w:rPr>
            <w:noProof/>
          </w:rPr>
          <w:drawing>
            <wp:inline distT="0" distB="0" distL="0" distR="0" wp14:anchorId="3D0C7F57" wp14:editId="237E0074">
              <wp:extent cx="1714286" cy="247619"/>
              <wp:effectExtent l="0" t="0" r="635"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286" cy="247619"/>
                      </a:xfrm>
                      <a:prstGeom prst="rect">
                        <a:avLst/>
                      </a:prstGeom>
                    </pic:spPr>
                  </pic:pic>
                </a:graphicData>
              </a:graphic>
            </wp:inline>
          </w:drawing>
        </w:r>
        <w:r>
          <w:sym w:font="Wingdings" w:char="F0E0"/>
        </w:r>
        <w:r>
          <w:rPr>
            <w:noProof/>
          </w:rPr>
          <w:drawing>
            <wp:inline distT="0" distB="0" distL="0" distR="0" wp14:anchorId="33E41F6F" wp14:editId="5196AF21">
              <wp:extent cx="1728643" cy="2051436"/>
              <wp:effectExtent l="0" t="0" r="508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36007" cy="2060176"/>
                      </a:xfrm>
                      <a:prstGeom prst="rect">
                        <a:avLst/>
                      </a:prstGeom>
                    </pic:spPr>
                  </pic:pic>
                </a:graphicData>
              </a:graphic>
            </wp:inline>
          </w:drawing>
        </w:r>
        <w:r>
          <w:sym w:font="Wingdings" w:char="F0E0"/>
        </w:r>
      </w:moveFrom>
    </w:p>
    <w:p w14:paraId="6DF1016A" w14:textId="77777777" w:rsidR="006B2E2A" w:rsidRDefault="006B2E2A" w:rsidP="006B2E2A">
      <w:pPr>
        <w:pStyle w:val="a9"/>
        <w:numPr>
          <w:ilvl w:val="0"/>
          <w:numId w:val="73"/>
        </w:numPr>
        <w:ind w:firstLineChars="0"/>
        <w:rPr>
          <w:moveFrom w:id="364" w:author="唐 娜" w:date="2020-05-14T10:20:00Z"/>
        </w:rPr>
      </w:pPr>
      <w:moveFrom w:id="365" w:author="唐 娜" w:date="2020-05-14T10:20:00Z">
        <w:r w:rsidRPr="005C37E5">
          <w:rPr>
            <w:rFonts w:hint="eastAsia"/>
            <w:b/>
            <w:bCs/>
          </w:rPr>
          <w:t>桥接模式</w:t>
        </w:r>
        <w:r>
          <w:rPr>
            <w:rFonts w:hint="eastAsia"/>
          </w:rPr>
          <w:t>下，虚拟机I</w:t>
        </w:r>
        <w:r>
          <w:t>P</w:t>
        </w:r>
        <w:r>
          <w:rPr>
            <w:rFonts w:hint="eastAsia"/>
          </w:rPr>
          <w:t>需要和主机在同一个网段，如果需要联网的话，网关与D</w:t>
        </w:r>
        <w:r>
          <w:t>NS</w:t>
        </w:r>
        <w:r>
          <w:rPr>
            <w:rFonts w:hint="eastAsia"/>
          </w:rPr>
          <w:t>需要与主机网卡一致。我设置的电脑的I</w:t>
        </w:r>
        <w:r>
          <w:t>P</w:t>
        </w:r>
        <w:r>
          <w:rPr>
            <w:rFonts w:hint="eastAsia"/>
          </w:rPr>
          <w:t>地址是</w:t>
        </w:r>
        <w:r w:rsidRPr="002D7DDB">
          <w:rPr>
            <w:rFonts w:hint="eastAsia"/>
            <w:b/>
            <w:bCs/>
            <w:color w:val="FF0000"/>
          </w:rPr>
          <w:t>1</w:t>
        </w:r>
        <w:r w:rsidRPr="002D7DDB">
          <w:rPr>
            <w:b/>
            <w:bCs/>
            <w:color w:val="FF0000"/>
          </w:rPr>
          <w:t>9</w:t>
        </w:r>
        <w:r w:rsidRPr="002D7DDB">
          <w:rPr>
            <w:rFonts w:hint="eastAsia"/>
            <w:b/>
            <w:bCs/>
            <w:color w:val="FF0000"/>
          </w:rPr>
          <w:t>2</w:t>
        </w:r>
        <w:r w:rsidRPr="002D7DDB">
          <w:rPr>
            <w:b/>
            <w:bCs/>
            <w:color w:val="FF0000"/>
          </w:rPr>
          <w:t>.168.1.200</w:t>
        </w:r>
        <w:r w:rsidRPr="002D7DDB">
          <w:rPr>
            <w:b/>
            <w:bCs/>
          </w:rPr>
          <w:t>(</w:t>
        </w:r>
        <w:r>
          <w:rPr>
            <w:rFonts w:hint="eastAsia"/>
          </w:rPr>
          <w:t>只要不是201</w:t>
        </w:r>
        <w:r w:rsidRPr="002D7DDB">
          <w:rPr>
            <w:rFonts w:hint="eastAsia"/>
            <w:color w:val="FF0000"/>
          </w:rPr>
          <w:t>201是激光雷达的</w:t>
        </w:r>
        <w:r>
          <w:rPr>
            <w:rFonts w:hint="eastAsia"/>
          </w:rPr>
          <w:t>就可以了</w:t>
        </w:r>
        <w:r>
          <w:t>)</w:t>
        </w:r>
        <w:r w:rsidRPr="002D7DDB">
          <w:rPr>
            <w:rFonts w:hint="eastAsia"/>
            <w:b/>
            <w:bCs/>
          </w:rPr>
          <w:t>子网掩码是255.255.255.0</w:t>
        </w:r>
        <w:r>
          <w:rPr>
            <w:rFonts w:hint="eastAsia"/>
          </w:rPr>
          <w:t>。如果不能及时更新，可以先禁用这个网络再启用该网络就可以了</w:t>
        </w:r>
      </w:moveFrom>
    </w:p>
    <w:p w14:paraId="51D0396A" w14:textId="77777777" w:rsidR="006B2E2A" w:rsidRPr="002D7DDB" w:rsidRDefault="006B2E2A" w:rsidP="006B2E2A">
      <w:pPr>
        <w:pStyle w:val="a9"/>
        <w:numPr>
          <w:ilvl w:val="0"/>
          <w:numId w:val="73"/>
        </w:numPr>
        <w:ind w:firstLineChars="0"/>
        <w:rPr>
          <w:moveFrom w:id="366" w:author="唐 娜" w:date="2020-05-14T10:20:00Z"/>
        </w:rPr>
      </w:pPr>
      <w:moveFrom w:id="367" w:author="唐 娜" w:date="2020-05-14T10:20:00Z">
        <w:r>
          <w:rPr>
            <w:rFonts w:hint="eastAsia"/>
          </w:rPr>
          <w:t>U</w:t>
        </w:r>
        <w:r>
          <w:t>buntu</w:t>
        </w:r>
        <w:r>
          <w:rPr>
            <w:rFonts w:hint="eastAsia"/>
          </w:rPr>
          <w:t>网络设置是编辑网络连接</w:t>
        </w:r>
        <w:r>
          <w:sym w:font="Wingdings" w:char="F0E0"/>
        </w:r>
        <w:r>
          <w:t>Ubuntu</w:t>
        </w:r>
        <w:r>
          <w:rPr>
            <w:rFonts w:hint="eastAsia"/>
          </w:rPr>
          <w:t>的I</w:t>
        </w:r>
        <w:r>
          <w:t>P</w:t>
        </w:r>
        <w:r>
          <w:rPr>
            <w:rFonts w:hint="eastAsia"/>
          </w:rPr>
          <w:t>地址是</w:t>
        </w:r>
        <w:r w:rsidRPr="002D7DDB">
          <w:rPr>
            <w:rFonts w:hint="eastAsia"/>
            <w:b/>
            <w:bCs/>
          </w:rPr>
          <w:t>192.168.</w:t>
        </w:r>
        <w:r w:rsidRPr="002D7DDB">
          <w:rPr>
            <w:b/>
            <w:bCs/>
          </w:rPr>
          <w:t>1.201</w:t>
        </w:r>
      </w:moveFrom>
    </w:p>
    <w:p w14:paraId="3C3785BA" w14:textId="77777777" w:rsidR="006B2E2A" w:rsidRDefault="006B2E2A" w:rsidP="006B2E2A">
      <w:pPr>
        <w:pStyle w:val="a9"/>
        <w:ind w:left="420" w:firstLineChars="0" w:firstLine="0"/>
        <w:rPr>
          <w:moveFrom w:id="368" w:author="唐 娜" w:date="2020-05-14T10:20:00Z"/>
        </w:rPr>
      </w:pPr>
      <w:moveFrom w:id="369" w:author="唐 娜" w:date="2020-05-14T10:20:00Z">
        <w:r>
          <w:rPr>
            <w:rFonts w:hint="eastAsia"/>
            <w:b/>
            <w:bCs/>
          </w:rPr>
          <w:t>子网掩码是255.255.255.0</w:t>
        </w:r>
      </w:moveFrom>
    </w:p>
    <w:p w14:paraId="391211D4" w14:textId="77777777" w:rsidR="006B2E2A" w:rsidRDefault="006B2E2A" w:rsidP="006B2E2A">
      <w:pPr>
        <w:pStyle w:val="a9"/>
        <w:ind w:left="420" w:firstLineChars="0" w:firstLine="0"/>
        <w:rPr>
          <w:moveFrom w:id="370" w:author="唐 娜" w:date="2020-05-14T10:20:00Z"/>
        </w:rPr>
      </w:pPr>
      <w:moveFrom w:id="371" w:author="唐 娜" w:date="2020-05-14T10:20:00Z">
        <w:r>
          <w:rPr>
            <w:noProof/>
          </w:rPr>
          <w:drawing>
            <wp:inline distT="0" distB="0" distL="0" distR="0" wp14:anchorId="1CC95B9C" wp14:editId="73CC223F">
              <wp:extent cx="2242268" cy="2194291"/>
              <wp:effectExtent l="0" t="0" r="571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3550" cy="2244475"/>
                      </a:xfrm>
                      <a:prstGeom prst="rect">
                        <a:avLst/>
                      </a:prstGeom>
                    </pic:spPr>
                  </pic:pic>
                </a:graphicData>
              </a:graphic>
            </wp:inline>
          </w:drawing>
        </w:r>
        <w:r>
          <w:rPr>
            <w:noProof/>
          </w:rPr>
          <w:drawing>
            <wp:inline distT="0" distB="0" distL="0" distR="0" wp14:anchorId="794ABC06" wp14:editId="431C3D2C">
              <wp:extent cx="2625314" cy="2201877"/>
              <wp:effectExtent l="0" t="0" r="381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59001" cy="2230130"/>
                      </a:xfrm>
                      <a:prstGeom prst="rect">
                        <a:avLst/>
                      </a:prstGeom>
                    </pic:spPr>
                  </pic:pic>
                </a:graphicData>
              </a:graphic>
            </wp:inline>
          </w:drawing>
        </w:r>
        <w:r>
          <w:rPr>
            <w:noProof/>
          </w:rPr>
          <w:drawing>
            <wp:inline distT="0" distB="0" distL="0" distR="0" wp14:anchorId="2D6398BA" wp14:editId="60E6E5F2">
              <wp:extent cx="2886323" cy="2944355"/>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4256" cy="3044257"/>
                      </a:xfrm>
                      <a:prstGeom prst="rect">
                        <a:avLst/>
                      </a:prstGeom>
                    </pic:spPr>
                  </pic:pic>
                </a:graphicData>
              </a:graphic>
            </wp:inline>
          </w:drawing>
        </w:r>
      </w:moveFrom>
    </w:p>
    <w:p w14:paraId="0542C304" w14:textId="77777777" w:rsidR="006B2E2A" w:rsidRDefault="006B2E2A" w:rsidP="006B2E2A">
      <w:pPr>
        <w:pStyle w:val="a9"/>
        <w:numPr>
          <w:ilvl w:val="0"/>
          <w:numId w:val="73"/>
        </w:numPr>
        <w:ind w:firstLineChars="0"/>
        <w:rPr>
          <w:moveFrom w:id="372" w:author="唐 娜" w:date="2020-05-14T10:20:00Z"/>
        </w:rPr>
      </w:pPr>
      <w:moveFrom w:id="373" w:author="唐 娜" w:date="2020-05-14T10:20:00Z">
        <w:r>
          <w:rPr>
            <w:rFonts w:hint="eastAsia"/>
          </w:rPr>
          <w:t>用Ubuntu的网络访问</w:t>
        </w:r>
        <w:r w:rsidRPr="003F123A">
          <w:rPr>
            <w:rFonts w:hint="eastAsia"/>
            <w:b/>
            <w:bCs/>
          </w:rPr>
          <w:t>192.168.1.201</w:t>
        </w:r>
      </w:moveFrom>
    </w:p>
    <w:p w14:paraId="6D40317D" w14:textId="77777777" w:rsidR="006B2E2A" w:rsidRDefault="006B2E2A" w:rsidP="006B2E2A">
      <w:pPr>
        <w:pStyle w:val="a9"/>
        <w:numPr>
          <w:ilvl w:val="0"/>
          <w:numId w:val="73"/>
        </w:numPr>
        <w:ind w:firstLineChars="0"/>
        <w:rPr>
          <w:moveFrom w:id="374" w:author="唐 娜" w:date="2020-05-14T10:20:00Z"/>
        </w:rPr>
      </w:pPr>
      <w:moveFrom w:id="375" w:author="唐 娜" w:date="2020-05-14T10:20:00Z">
        <w:r>
          <w:rPr>
            <w:rFonts w:hint="eastAsia"/>
          </w:rPr>
          <w:t>桥接的原理图：</w:t>
        </w:r>
      </w:moveFrom>
    </w:p>
    <w:p w14:paraId="52B77BB9" w14:textId="77777777" w:rsidR="006B2E2A" w:rsidRDefault="006B2E2A" w:rsidP="006B2E2A">
      <w:pPr>
        <w:jc w:val="center"/>
        <w:rPr>
          <w:moveFrom w:id="376" w:author="唐 娜" w:date="2020-05-14T10:20:00Z"/>
        </w:rPr>
      </w:pPr>
      <w:moveFrom w:id="377" w:author="唐 娜" w:date="2020-05-14T10:20:00Z">
        <w:r w:rsidRPr="00966533">
          <w:rPr>
            <w:noProof/>
          </w:rPr>
          <w:drawing>
            <wp:inline distT="0" distB="0" distL="0" distR="0" wp14:anchorId="15104E9B" wp14:editId="2DA4540C">
              <wp:extent cx="4167898" cy="3204956"/>
              <wp:effectExtent l="0" t="0" r="444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75859" cy="3211078"/>
                      </a:xfrm>
                      <a:prstGeom prst="rect">
                        <a:avLst/>
                      </a:prstGeom>
                      <a:noFill/>
                      <a:ln>
                        <a:noFill/>
                      </a:ln>
                    </pic:spPr>
                  </pic:pic>
                </a:graphicData>
              </a:graphic>
            </wp:inline>
          </w:drawing>
        </w:r>
      </w:moveFrom>
    </w:p>
    <w:p w14:paraId="64125706" w14:textId="77777777" w:rsidR="006B2E2A" w:rsidRPr="005C37E5" w:rsidRDefault="006B2E2A" w:rsidP="006B2E2A">
      <w:pPr>
        <w:rPr>
          <w:moveFrom w:id="378" w:author="唐 娜" w:date="2020-05-14T10:20:00Z"/>
          <w:b/>
          <w:bCs/>
        </w:rPr>
      </w:pPr>
      <w:moveFrom w:id="379" w:author="唐 娜" w:date="2020-05-14T10:20:00Z">
        <w:r w:rsidRPr="005C37E5">
          <w:rPr>
            <w:rFonts w:hint="eastAsia"/>
            <w:b/>
            <w:bCs/>
          </w:rPr>
          <w:t>如果想要连接普通网线进行上网的方法：</w:t>
        </w:r>
      </w:moveFrom>
    </w:p>
    <w:p w14:paraId="2EA173D2" w14:textId="77777777" w:rsidR="006B2E2A" w:rsidRDefault="006B2E2A" w:rsidP="006B2E2A">
      <w:pPr>
        <w:rPr>
          <w:moveFrom w:id="380" w:author="唐 娜" w:date="2020-05-14T10:20:00Z"/>
          <w:b/>
          <w:bCs/>
        </w:rPr>
      </w:pPr>
      <w:moveFrom w:id="381" w:author="唐 娜" w:date="2020-05-14T10:20:00Z">
        <w:r w:rsidRPr="00EB101F">
          <w:rPr>
            <w:rFonts w:hint="eastAsia"/>
            <w:b/>
            <w:bCs/>
          </w:rPr>
          <w:t>N</w:t>
        </w:r>
        <w:r w:rsidRPr="00EB101F">
          <w:rPr>
            <w:b/>
            <w:bCs/>
          </w:rPr>
          <w:t>AT</w:t>
        </w:r>
        <w:r w:rsidRPr="00EB101F">
          <w:rPr>
            <w:rFonts w:hint="eastAsia"/>
            <w:b/>
            <w:bCs/>
          </w:rPr>
          <w:t>连接方式</w:t>
        </w:r>
      </w:moveFrom>
    </w:p>
    <w:p w14:paraId="02E515AF" w14:textId="77777777" w:rsidR="006B2E2A" w:rsidRDefault="006B2E2A" w:rsidP="006B2E2A">
      <w:pPr>
        <w:rPr>
          <w:moveFrom w:id="382" w:author="唐 娜" w:date="2020-05-14T10:20:00Z"/>
          <w:b/>
          <w:bCs/>
        </w:rPr>
      </w:pPr>
      <w:moveFrom w:id="383" w:author="唐 娜" w:date="2020-05-14T10:20:00Z">
        <w:r>
          <w:rPr>
            <w:rFonts w:hint="eastAsia"/>
            <w:b/>
            <w:bCs/>
          </w:rPr>
          <w:t>如果电脑想使用无线网络，可以使用N</w:t>
        </w:r>
        <w:r>
          <w:rPr>
            <w:b/>
            <w:bCs/>
          </w:rPr>
          <w:t>AT</w:t>
        </w:r>
        <w:r>
          <w:rPr>
            <w:rFonts w:hint="eastAsia"/>
            <w:b/>
            <w:bCs/>
          </w:rPr>
          <w:t>模式。首先，将电脑的宽带连接好后设为自动获取（普通网线），I</w:t>
        </w:r>
        <w:r>
          <w:rPr>
            <w:b/>
            <w:bCs/>
          </w:rPr>
          <w:t>P</w:t>
        </w:r>
        <w:r>
          <w:rPr>
            <w:rFonts w:hint="eastAsia"/>
            <w:b/>
            <w:bCs/>
          </w:rPr>
          <w:t>设置为自动获取。然后将虚拟机模式改为</w:t>
        </w:r>
        <w:r>
          <w:rPr>
            <w:b/>
            <w:bCs/>
          </w:rPr>
          <w:t>NAT</w:t>
        </w:r>
        <w:r>
          <w:rPr>
            <w:rFonts w:hint="eastAsia"/>
            <w:b/>
            <w:bCs/>
          </w:rPr>
          <w:t>模式。编辑</w:t>
        </w:r>
        <w:r w:rsidRPr="0084783D">
          <w:rPr>
            <w:b/>
            <w:bCs/>
          </w:rPr>
          <w:sym w:font="Wingdings" w:char="F0E0"/>
        </w:r>
        <w:r>
          <w:rPr>
            <w:rFonts w:hint="eastAsia"/>
            <w:b/>
            <w:bCs/>
          </w:rPr>
          <w:t>虚拟机网络编辑器</w:t>
        </w:r>
        <w:r w:rsidRPr="0084783D">
          <w:rPr>
            <w:b/>
            <w:bCs/>
          </w:rPr>
          <w:sym w:font="Wingdings" w:char="F0E0"/>
        </w:r>
        <w:r>
          <w:rPr>
            <w:b/>
            <w:bCs/>
          </w:rPr>
          <w:t>VM</w:t>
        </w:r>
        <w:r>
          <w:rPr>
            <w:rFonts w:hint="eastAsia"/>
            <w:b/>
            <w:bCs/>
          </w:rPr>
          <w:t>net</w:t>
        </w:r>
        <w:r>
          <w:rPr>
            <w:b/>
            <w:bCs/>
          </w:rPr>
          <w:t>8</w:t>
        </w:r>
        <w:r w:rsidRPr="0084783D">
          <w:rPr>
            <w:b/>
            <w:bCs/>
          </w:rPr>
          <w:sym w:font="Wingdings" w:char="F0E0"/>
        </w:r>
        <w:r>
          <w:rPr>
            <w:b/>
            <w:bCs/>
          </w:rPr>
          <w:t>Ubuntu</w:t>
        </w:r>
        <w:r>
          <w:rPr>
            <w:rFonts w:hint="eastAsia"/>
            <w:b/>
            <w:bCs/>
          </w:rPr>
          <w:t>64位也换成N</w:t>
        </w:r>
        <w:r>
          <w:rPr>
            <w:b/>
            <w:bCs/>
          </w:rPr>
          <w:t>AT</w:t>
        </w:r>
        <w:r>
          <w:rPr>
            <w:rFonts w:hint="eastAsia"/>
            <w:b/>
            <w:bCs/>
          </w:rPr>
          <w:t>模式</w:t>
        </w:r>
        <w:r w:rsidRPr="0084783D">
          <w:rPr>
            <w:b/>
            <w:bCs/>
          </w:rPr>
          <w:sym w:font="Wingdings" w:char="F0E0"/>
        </w:r>
        <w:r>
          <w:rPr>
            <w:rFonts w:hint="eastAsia"/>
            <w:b/>
            <w:bCs/>
          </w:rPr>
          <w:t>开启虚拟机</w:t>
        </w:r>
        <w:r w:rsidRPr="0084783D">
          <w:rPr>
            <w:b/>
            <w:bCs/>
          </w:rPr>
          <w:sym w:font="Wingdings" w:char="F0E0"/>
        </w:r>
      </w:moveFrom>
    </w:p>
    <w:p w14:paraId="297D9E9C" w14:textId="77777777" w:rsidR="006B2E2A" w:rsidRPr="0084783D" w:rsidRDefault="006B2E2A" w:rsidP="006B2E2A">
      <w:pPr>
        <w:rPr>
          <w:moveFrom w:id="384" w:author="唐 娜" w:date="2020-05-14T10:20:00Z"/>
          <w:b/>
          <w:bCs/>
        </w:rPr>
      </w:pPr>
      <w:moveFrom w:id="385" w:author="唐 娜" w:date="2020-05-14T10:20:00Z">
        <w:r>
          <w:rPr>
            <w:noProof/>
          </w:rPr>
          <w:drawing>
            <wp:inline distT="0" distB="0" distL="0" distR="0" wp14:anchorId="14390BA1" wp14:editId="6B7FECF6">
              <wp:extent cx="5274310" cy="4590415"/>
              <wp:effectExtent l="0" t="0" r="254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590415"/>
                      </a:xfrm>
                      <a:prstGeom prst="rect">
                        <a:avLst/>
                      </a:prstGeom>
                    </pic:spPr>
                  </pic:pic>
                </a:graphicData>
              </a:graphic>
            </wp:inline>
          </w:drawing>
        </w:r>
      </w:moveFrom>
    </w:p>
    <w:moveFromRangeEnd w:id="348"/>
    <w:p w14:paraId="08D1CCCE" w14:textId="77777777" w:rsidR="00966533" w:rsidRPr="00966533" w:rsidRDefault="00966533" w:rsidP="00966533">
      <w:pPr>
        <w:rPr>
          <w:del w:id="386" w:author="唐 娜" w:date="2020-05-14T10:20:00Z"/>
        </w:rPr>
      </w:pPr>
    </w:p>
    <w:p w14:paraId="55E862A6" w14:textId="77777777" w:rsidR="000D242B" w:rsidRDefault="000D242B" w:rsidP="000D242B">
      <w:pPr>
        <w:rPr>
          <w:del w:id="387" w:author="唐 娜" w:date="2020-05-14T10:20:00Z"/>
        </w:rPr>
      </w:pPr>
      <w:del w:id="388" w:author="唐 娜" w:date="2020-05-14T10:20:00Z">
        <w:r>
          <w:delText>mkdir -p catkin_velodyne/src</w:delText>
        </w:r>
      </w:del>
    </w:p>
    <w:p w14:paraId="4F1D568A" w14:textId="77777777" w:rsidR="000D242B" w:rsidRDefault="000D242B" w:rsidP="000D242B">
      <w:pPr>
        <w:rPr>
          <w:del w:id="389" w:author="唐 娜" w:date="2020-05-14T10:20:00Z"/>
        </w:rPr>
      </w:pPr>
    </w:p>
    <w:p w14:paraId="338DDCFA" w14:textId="77777777" w:rsidR="000D242B" w:rsidRDefault="000D242B" w:rsidP="000D242B">
      <w:pPr>
        <w:rPr>
          <w:del w:id="390" w:author="唐 娜" w:date="2020-05-14T10:20:00Z"/>
        </w:rPr>
      </w:pPr>
      <w:del w:id="391" w:author="唐 娜" w:date="2020-05-14T10:20:00Z">
        <w:r>
          <w:delText>cd catkin_velodyne/src</w:delText>
        </w:r>
      </w:del>
    </w:p>
    <w:p w14:paraId="64632B6D" w14:textId="77777777" w:rsidR="000D242B" w:rsidRDefault="000D242B" w:rsidP="000D242B">
      <w:pPr>
        <w:rPr>
          <w:del w:id="392" w:author="唐 娜" w:date="2020-05-14T10:20:00Z"/>
        </w:rPr>
      </w:pPr>
    </w:p>
    <w:p w14:paraId="4B85CED0" w14:textId="77777777" w:rsidR="000D242B" w:rsidRDefault="000D242B" w:rsidP="000D242B">
      <w:pPr>
        <w:rPr>
          <w:del w:id="393" w:author="唐 娜" w:date="2020-05-14T10:20:00Z"/>
        </w:rPr>
      </w:pPr>
      <w:del w:id="394" w:author="唐 娜" w:date="2020-05-14T10:20:00Z">
        <w:r>
          <w:delText>git clone https://github.com/ros-drivers/velodyne.git</w:delText>
        </w:r>
      </w:del>
    </w:p>
    <w:p w14:paraId="675BCFB6" w14:textId="77777777" w:rsidR="000D242B" w:rsidRDefault="000D242B" w:rsidP="000D242B">
      <w:pPr>
        <w:rPr>
          <w:del w:id="395" w:author="唐 娜" w:date="2020-05-14T10:20:00Z"/>
        </w:rPr>
      </w:pPr>
    </w:p>
    <w:p w14:paraId="483C6444" w14:textId="77777777" w:rsidR="000D242B" w:rsidRDefault="000D242B" w:rsidP="000D242B">
      <w:pPr>
        <w:rPr>
          <w:del w:id="396" w:author="唐 娜" w:date="2020-05-14T10:20:00Z"/>
        </w:rPr>
      </w:pPr>
      <w:del w:id="397" w:author="唐 娜" w:date="2020-05-14T10:20:00Z">
        <w:r>
          <w:delText>cd ..</w:delText>
        </w:r>
      </w:del>
    </w:p>
    <w:p w14:paraId="4FDF54CD" w14:textId="77777777" w:rsidR="000D242B" w:rsidRDefault="000D242B" w:rsidP="000D242B">
      <w:pPr>
        <w:rPr>
          <w:del w:id="398" w:author="唐 娜" w:date="2020-05-14T10:20:00Z"/>
        </w:rPr>
      </w:pPr>
    </w:p>
    <w:p w14:paraId="45C51CFB" w14:textId="77777777" w:rsidR="000D242B" w:rsidRDefault="000D242B" w:rsidP="000D242B">
      <w:pPr>
        <w:rPr>
          <w:del w:id="399" w:author="唐 娜" w:date="2020-05-14T10:20:00Z"/>
        </w:rPr>
      </w:pPr>
      <w:del w:id="400" w:author="唐 娜" w:date="2020-05-14T10:20:00Z">
        <w:r>
          <w:delText>rosdep install --from-paths src --ignore-src --rosdistro kinetic -y</w:delText>
        </w:r>
      </w:del>
    </w:p>
    <w:p w14:paraId="35F5A13A" w14:textId="77777777" w:rsidR="000D242B" w:rsidRDefault="000D242B" w:rsidP="000D242B">
      <w:pPr>
        <w:rPr>
          <w:del w:id="401" w:author="唐 娜" w:date="2020-05-14T10:20:00Z"/>
        </w:rPr>
      </w:pPr>
    </w:p>
    <w:p w14:paraId="2B36F1F5" w14:textId="77777777" w:rsidR="000D242B" w:rsidRDefault="000D242B" w:rsidP="000D242B">
      <w:pPr>
        <w:rPr>
          <w:del w:id="402" w:author="唐 娜" w:date="2020-05-14T10:20:00Z"/>
        </w:rPr>
      </w:pPr>
      <w:del w:id="403" w:author="唐 娜" w:date="2020-05-14T10:20:00Z">
        <w:r>
          <w:delText>catkin_make</w:delText>
        </w:r>
      </w:del>
    </w:p>
    <w:p w14:paraId="75ED0D35" w14:textId="77777777" w:rsidR="000D242B" w:rsidRDefault="000D242B" w:rsidP="000D242B">
      <w:pPr>
        <w:rPr>
          <w:del w:id="404" w:author="唐 娜" w:date="2020-05-14T10:20:00Z"/>
        </w:rPr>
      </w:pPr>
    </w:p>
    <w:p w14:paraId="222095DA" w14:textId="77777777" w:rsidR="000D242B" w:rsidRDefault="000D242B" w:rsidP="000D242B">
      <w:pPr>
        <w:rPr>
          <w:del w:id="405" w:author="唐 娜" w:date="2020-05-14T10:20:00Z"/>
        </w:rPr>
      </w:pPr>
      <w:del w:id="406" w:author="唐 娜" w:date="2020-05-14T10:20:00Z">
        <w:r>
          <w:delText>source devel/setup.bash</w:delText>
        </w:r>
      </w:del>
    </w:p>
    <w:p w14:paraId="57219FBD" w14:textId="77777777" w:rsidR="000D242B" w:rsidRDefault="000D242B" w:rsidP="000D242B">
      <w:pPr>
        <w:rPr>
          <w:del w:id="407" w:author="唐 娜" w:date="2020-05-14T10:20:00Z"/>
        </w:rPr>
      </w:pPr>
    </w:p>
    <w:p w14:paraId="533A9DD1" w14:textId="77777777" w:rsidR="006B2E2A" w:rsidRDefault="006B2E2A" w:rsidP="006B2E2A">
      <w:pPr>
        <w:rPr>
          <w:moveFrom w:id="408" w:author="唐 娜" w:date="2020-05-14T10:20:00Z"/>
        </w:rPr>
      </w:pPr>
      <w:moveFromRangeStart w:id="409" w:author="唐 娜" w:date="2020-05-14T10:20:00Z" w:name="move40344060"/>
      <w:moveFrom w:id="410" w:author="唐 娜" w:date="2020-05-14T10:20:00Z">
        <w:r w:rsidRPr="00486E50">
          <w:rPr>
            <w:rFonts w:hint="eastAsia"/>
            <w:b/>
            <w:bCs/>
          </w:rPr>
          <w:t>网线建立连接</w:t>
        </w:r>
        <w:r>
          <w:rPr>
            <w:rFonts w:hint="eastAsia"/>
          </w:rPr>
          <w:t>：打开网络，编辑连接－有线连接－</w:t>
        </w:r>
        <w:r>
          <w:t>ipv4-地址输入192.168.1.x(只要不是这个192.168.1.201)－连接成功</w:t>
        </w:r>
      </w:moveFrom>
    </w:p>
    <w:p w14:paraId="0AC52EED" w14:textId="77777777" w:rsidR="006B2E2A" w:rsidRPr="006B2E2A" w:rsidRDefault="006B2E2A" w:rsidP="006B2E2A">
      <w:pPr>
        <w:rPr>
          <w:moveFrom w:id="411" w:author="唐 娜" w:date="2020-05-14T10:20:00Z"/>
          <w:b/>
          <w:rPrChange w:id="412" w:author="唐 娜" w:date="2020-05-14T10:20:00Z">
            <w:rPr>
              <w:moveFrom w:id="413" w:author="唐 娜" w:date="2020-05-14T10:20:00Z"/>
            </w:rPr>
          </w:rPrChange>
        </w:rPr>
      </w:pPr>
    </w:p>
    <w:moveFromRangeEnd w:id="409"/>
    <w:p w14:paraId="03ED30BF" w14:textId="77777777" w:rsidR="000D242B" w:rsidRDefault="000D242B" w:rsidP="000D242B">
      <w:pPr>
        <w:rPr>
          <w:del w:id="414" w:author="唐 娜" w:date="2020-05-14T10:20:00Z"/>
        </w:rPr>
      </w:pPr>
      <w:del w:id="415" w:author="唐 娜" w:date="2020-05-14T10:20:00Z">
        <w:r w:rsidRPr="00486E50">
          <w:rPr>
            <w:rFonts w:hint="eastAsia"/>
            <w:b/>
            <w:bCs/>
          </w:rPr>
          <w:delText>运行</w:delText>
        </w:r>
        <w:r>
          <w:delText>roslaunch velodyne_pointcloud VLP16_points.launch 启动</w:delText>
        </w:r>
      </w:del>
    </w:p>
    <w:p w14:paraId="3D73D00D" w14:textId="77777777" w:rsidR="000D242B" w:rsidRDefault="000D242B" w:rsidP="000D242B">
      <w:pPr>
        <w:rPr>
          <w:del w:id="416" w:author="唐 娜" w:date="2020-05-14T10:20:00Z"/>
        </w:rPr>
      </w:pPr>
    </w:p>
    <w:p w14:paraId="1F015333" w14:textId="77777777" w:rsidR="000D242B" w:rsidRDefault="000D242B" w:rsidP="000D242B">
      <w:pPr>
        <w:rPr>
          <w:del w:id="417" w:author="唐 娜" w:date="2020-05-14T10:20:00Z"/>
        </w:rPr>
      </w:pPr>
      <w:del w:id="418" w:author="唐 娜" w:date="2020-05-14T10:20:00Z">
        <w:r>
          <w:delText>rosrun rviz rviz  实时显示点云</w:delText>
        </w:r>
      </w:del>
    </w:p>
    <w:p w14:paraId="10E18227" w14:textId="77777777" w:rsidR="000D242B" w:rsidRDefault="000D242B" w:rsidP="000D242B">
      <w:pPr>
        <w:rPr>
          <w:del w:id="419" w:author="唐 娜" w:date="2020-05-14T10:20:00Z"/>
        </w:rPr>
      </w:pPr>
    </w:p>
    <w:p w14:paraId="364AD59B" w14:textId="77777777" w:rsidR="000D242B" w:rsidRDefault="000D242B" w:rsidP="000D242B">
      <w:pPr>
        <w:rPr>
          <w:del w:id="420" w:author="唐 娜" w:date="2020-05-14T10:20:00Z"/>
        </w:rPr>
      </w:pPr>
      <w:del w:id="421" w:author="唐 娜" w:date="2020-05-14T10:20:00Z">
        <w:r>
          <w:delText>add pointcloud2 topic 选velodyne_points</w:delText>
        </w:r>
      </w:del>
    </w:p>
    <w:p w14:paraId="6FF16110" w14:textId="77777777" w:rsidR="000D242B" w:rsidRDefault="000D242B" w:rsidP="000D242B">
      <w:pPr>
        <w:rPr>
          <w:del w:id="422" w:author="唐 娜" w:date="2020-05-14T10:20:00Z"/>
        </w:rPr>
      </w:pPr>
    </w:p>
    <w:p w14:paraId="1A25A723" w14:textId="77777777" w:rsidR="000D242B" w:rsidRPr="00486E50" w:rsidRDefault="000D242B" w:rsidP="000D242B">
      <w:pPr>
        <w:rPr>
          <w:del w:id="423" w:author="唐 娜" w:date="2020-05-14T10:20:00Z"/>
          <w:b/>
          <w:bCs/>
        </w:rPr>
      </w:pPr>
      <w:del w:id="424" w:author="唐 娜" w:date="2020-05-14T10:20:00Z">
        <w:r w:rsidRPr="00486E50">
          <w:rPr>
            <w:rFonts w:hint="eastAsia"/>
            <w:b/>
            <w:bCs/>
          </w:rPr>
          <w:delText>右侧最上面</w:delText>
        </w:r>
        <w:r w:rsidRPr="00486E50">
          <w:rPr>
            <w:b/>
            <w:bCs/>
          </w:rPr>
          <w:delText>Global Options列表下的Fixedfram 输入velodyne</w:delText>
        </w:r>
      </w:del>
    </w:p>
    <w:p w14:paraId="3189BB2A" w14:textId="77777777" w:rsidR="000D242B" w:rsidRDefault="000D242B" w:rsidP="000D242B">
      <w:pPr>
        <w:rPr>
          <w:del w:id="425" w:author="唐 娜" w:date="2020-05-14T10:20:00Z"/>
        </w:rPr>
      </w:pPr>
    </w:p>
    <w:p w14:paraId="0BDDFEBF" w14:textId="77777777" w:rsidR="000D242B" w:rsidRDefault="000D242B" w:rsidP="000D242B">
      <w:pPr>
        <w:rPr>
          <w:del w:id="426" w:author="唐 娜" w:date="2020-05-14T10:20:00Z"/>
        </w:rPr>
      </w:pPr>
      <w:del w:id="427" w:author="唐 娜" w:date="2020-05-14T10:20:00Z">
        <w:r>
          <w:delText>rosbag record -o out /velodyne_points 录像 ctrl+c结束 生成out_[time].bag</w:delText>
        </w:r>
      </w:del>
    </w:p>
    <w:p w14:paraId="5E82999C" w14:textId="77777777" w:rsidR="000D242B" w:rsidRDefault="000D242B" w:rsidP="000D242B">
      <w:pPr>
        <w:rPr>
          <w:del w:id="428" w:author="唐 娜" w:date="2020-05-14T10:20:00Z"/>
        </w:rPr>
      </w:pPr>
    </w:p>
    <w:p w14:paraId="534BE6AA" w14:textId="77777777" w:rsidR="000D242B" w:rsidRPr="00486E50" w:rsidRDefault="000D242B" w:rsidP="000D242B">
      <w:pPr>
        <w:rPr>
          <w:del w:id="429" w:author="唐 娜" w:date="2020-05-14T10:20:00Z"/>
        </w:rPr>
      </w:pPr>
      <w:del w:id="430" w:author="唐 娜" w:date="2020-05-14T10:20:00Z">
        <w:r>
          <w:delText>rosbag play ~/out_[time].bag 显示某time的录像</w:delText>
        </w:r>
      </w:del>
    </w:p>
    <w:p w14:paraId="21DCDE4D" w14:textId="77777777" w:rsidR="000D242B" w:rsidRDefault="000D242B" w:rsidP="000D242B">
      <w:pPr>
        <w:pStyle w:val="6"/>
      </w:pPr>
      <w:r>
        <w:rPr>
          <w:rFonts w:hint="eastAsia"/>
        </w:rPr>
        <w:t>图优化</w:t>
      </w:r>
    </w:p>
    <w:p w14:paraId="314901F2" w14:textId="77777777" w:rsidR="000D242B" w:rsidRPr="00555373" w:rsidRDefault="000D242B" w:rsidP="000D242B">
      <w:pPr>
        <w:pStyle w:val="7"/>
      </w:pPr>
      <w:r>
        <w:rPr>
          <w:rFonts w:hint="eastAsia"/>
        </w:rPr>
        <w:t>图优化是什么？</w:t>
      </w:r>
    </w:p>
    <w:p w14:paraId="58DC6FD0" w14:textId="77777777" w:rsidR="000D242B" w:rsidRDefault="000D242B" w:rsidP="000D242B">
      <w:pPr>
        <w:pStyle w:val="a9"/>
        <w:numPr>
          <w:ilvl w:val="0"/>
          <w:numId w:val="6"/>
        </w:numPr>
        <w:ind w:firstLineChars="0"/>
      </w:pPr>
      <w:r w:rsidRPr="00716C91">
        <w:rPr>
          <w:rFonts w:hint="eastAsia"/>
        </w:rPr>
        <w:t>目前激光S</w:t>
      </w:r>
      <w:r w:rsidRPr="00716C91">
        <w:t>LAM</w:t>
      </w:r>
      <w:r w:rsidRPr="00716C91">
        <w:rPr>
          <w:rFonts w:hint="eastAsia"/>
        </w:rPr>
        <w:t>中比较好用的是</w:t>
      </w:r>
      <w:r w:rsidRPr="00930133">
        <w:rPr>
          <w:rFonts w:hint="eastAsia"/>
          <w:b/>
          <w:bCs/>
        </w:rPr>
        <w:t>图优化</w:t>
      </w:r>
      <w:r w:rsidRPr="00716C91">
        <w:rPr>
          <w:rFonts w:hint="eastAsia"/>
        </w:rPr>
        <w:t>（Graph-based）的方法</w:t>
      </w:r>
      <w:r>
        <w:rPr>
          <w:rFonts w:hint="eastAsia"/>
        </w:rPr>
        <w:t>。</w:t>
      </w:r>
    </w:p>
    <w:p w14:paraId="1BBA62AB" w14:textId="77777777" w:rsidR="000D242B" w:rsidRDefault="000D242B" w:rsidP="000D242B">
      <w:pPr>
        <w:pStyle w:val="a9"/>
        <w:numPr>
          <w:ilvl w:val="0"/>
          <w:numId w:val="6"/>
        </w:numPr>
        <w:ind w:firstLineChars="0"/>
      </w:pPr>
      <w:r>
        <w:rPr>
          <w:rFonts w:hint="eastAsia"/>
          <w:b/>
          <w:bCs/>
        </w:rPr>
        <w:t>图优化（又称为全S</w:t>
      </w:r>
      <w:r>
        <w:rPr>
          <w:b/>
          <w:bCs/>
        </w:rPr>
        <w:t>LAM\Full-SLAM</w:t>
      </w:r>
      <w:r>
        <w:rPr>
          <w:rFonts w:hint="eastAsia"/>
          <w:b/>
          <w:bCs/>
        </w:rPr>
        <w:t>）</w:t>
      </w:r>
      <w:r w:rsidRPr="005711BB">
        <w:rPr>
          <w:rFonts w:hint="eastAsia"/>
        </w:rPr>
        <w:t>是离线的方式记录下</w:t>
      </w:r>
      <w:r w:rsidRPr="00BB0BF4">
        <w:rPr>
          <w:rFonts w:hint="eastAsia"/>
          <w:b/>
          <w:bCs/>
        </w:rPr>
        <w:t>所有时刻</w:t>
      </w:r>
      <w:r w:rsidRPr="005711BB">
        <w:rPr>
          <w:rFonts w:hint="eastAsia"/>
        </w:rPr>
        <w:t>的</w:t>
      </w:r>
      <w:r w:rsidRPr="00BB0BF4">
        <w:rPr>
          <w:rFonts w:hint="eastAsia"/>
          <w:b/>
          <w:bCs/>
        </w:rPr>
        <w:t>位姿</w:t>
      </w:r>
      <w:r w:rsidRPr="005711BB">
        <w:rPr>
          <w:rFonts w:hint="eastAsia"/>
        </w:rPr>
        <w:t>和</w:t>
      </w:r>
      <w:r w:rsidRPr="00BB0BF4">
        <w:rPr>
          <w:rFonts w:hint="eastAsia"/>
          <w:b/>
          <w:bCs/>
        </w:rPr>
        <w:t>特征点</w:t>
      </w:r>
      <w:r w:rsidRPr="005711BB">
        <w:rPr>
          <w:rFonts w:hint="eastAsia"/>
        </w:rPr>
        <w:t>，</w:t>
      </w:r>
      <w:r>
        <w:rPr>
          <w:rFonts w:hint="eastAsia"/>
        </w:rPr>
        <w:t>根据所有的信息来优化并估计计算出最优的车辆位姿和特征点位置。利用稀疏性</w:t>
      </w:r>
    </w:p>
    <w:p w14:paraId="5868075F" w14:textId="77777777" w:rsidR="000D242B" w:rsidRPr="00BB0BF4" w:rsidRDefault="000D242B" w:rsidP="000D242B">
      <w:pPr>
        <w:pStyle w:val="a9"/>
        <w:numPr>
          <w:ilvl w:val="0"/>
          <w:numId w:val="6"/>
        </w:numPr>
        <w:ind w:firstLineChars="0"/>
      </w:pPr>
      <w:r>
        <w:rPr>
          <w:rFonts w:hint="eastAsia"/>
          <w:b/>
          <w:bCs/>
        </w:rPr>
        <w:t>图优化中的图</w:t>
      </w:r>
      <w:r w:rsidRPr="00BB0BF4">
        <w:rPr>
          <w:rFonts w:hint="eastAsia"/>
        </w:rPr>
        <w:t>指的是图论中的图的定义，给定顶点和连接不同顶点之间的连线所构成的图形。</w:t>
      </w:r>
    </w:p>
    <w:p w14:paraId="29EFABC4" w14:textId="77777777" w:rsidR="000D242B" w:rsidRDefault="000D242B" w:rsidP="000D242B">
      <w:pPr>
        <w:pStyle w:val="a9"/>
        <w:numPr>
          <w:ilvl w:val="0"/>
          <w:numId w:val="6"/>
        </w:numPr>
        <w:ind w:firstLineChars="0"/>
      </w:pPr>
      <w:r>
        <w:rPr>
          <w:rFonts w:hint="eastAsia"/>
          <w:b/>
          <w:bCs/>
        </w:rPr>
        <w:t>安装好G</w:t>
      </w:r>
      <w:r>
        <w:rPr>
          <w:b/>
          <w:bCs/>
        </w:rPr>
        <w:t>2O</w:t>
      </w:r>
      <w:r>
        <w:rPr>
          <w:rFonts w:hint="eastAsia"/>
          <w:b/>
          <w:bCs/>
        </w:rPr>
        <w:t>函数库，只需要设置好顶点和边就能得到全局最优的车辆位姿及特征点位置。</w:t>
      </w:r>
      <w:r w:rsidRPr="003B055E">
        <w:rPr>
          <w:rFonts w:hint="eastAsia"/>
          <w:b/>
          <w:bCs/>
        </w:rPr>
        <w:t>节点</w:t>
      </w:r>
      <w:r>
        <w:rPr>
          <w:rFonts w:hint="eastAsia"/>
        </w:rPr>
        <w:t>表示</w:t>
      </w:r>
      <w:r>
        <w:rPr>
          <w:rFonts w:hint="eastAsia"/>
          <w:b/>
          <w:bCs/>
        </w:rPr>
        <w:t>车辆</w:t>
      </w:r>
      <w:r w:rsidRPr="003B055E">
        <w:rPr>
          <w:rFonts w:hint="eastAsia"/>
          <w:b/>
          <w:bCs/>
        </w:rPr>
        <w:t>的位姿</w:t>
      </w:r>
      <w:r>
        <w:rPr>
          <w:rFonts w:hint="eastAsia"/>
          <w:b/>
          <w:bCs/>
        </w:rPr>
        <w:t>（摄像头或者激光雷达的位姿以及特征点的位姿）</w:t>
      </w:r>
      <w:r>
        <w:rPr>
          <w:rFonts w:hint="eastAsia"/>
        </w:rPr>
        <w:t>；</w:t>
      </w:r>
      <w:r w:rsidRPr="003B055E">
        <w:rPr>
          <w:rFonts w:hint="eastAsia"/>
          <w:b/>
          <w:bCs/>
        </w:rPr>
        <w:t>边</w:t>
      </w:r>
      <w:r>
        <w:rPr>
          <w:rFonts w:hint="eastAsia"/>
        </w:rPr>
        <w:t>表示</w:t>
      </w:r>
      <w:r>
        <w:rPr>
          <w:rFonts w:hint="eastAsia"/>
          <w:b/>
          <w:bCs/>
        </w:rPr>
        <w:t>位姿</w:t>
      </w:r>
      <w:r w:rsidRPr="003B055E">
        <w:rPr>
          <w:rFonts w:hint="eastAsia"/>
          <w:b/>
          <w:bCs/>
        </w:rPr>
        <w:t>之间的空间约束关系</w:t>
      </w:r>
      <w:r>
        <w:rPr>
          <w:rFonts w:hint="eastAsia"/>
          <w:b/>
          <w:bCs/>
        </w:rPr>
        <w:t>（一般是里程计或者匹配算出来的转换矩阵）</w:t>
      </w:r>
      <w:r>
        <w:rPr>
          <w:rFonts w:hint="eastAsia"/>
        </w:rPr>
        <w:t>。</w:t>
      </w:r>
      <w:r w:rsidRPr="003B055E">
        <w:rPr>
          <w:rFonts w:hint="eastAsia"/>
          <w:b/>
          <w:bCs/>
        </w:rPr>
        <w:t>目标函数</w:t>
      </w:r>
      <w:r>
        <w:rPr>
          <w:rFonts w:hint="eastAsia"/>
        </w:rPr>
        <w:t>是误差函数（总的误差），对误差函数进行</w:t>
      </w:r>
      <w:r w:rsidRPr="003B055E">
        <w:rPr>
          <w:rFonts w:hint="eastAsia"/>
          <w:b/>
          <w:bCs/>
        </w:rPr>
        <w:t>优化</w:t>
      </w:r>
      <w:r>
        <w:rPr>
          <w:rFonts w:hint="eastAsia"/>
        </w:rPr>
        <w:t>。因为机器人在行使的过程中，里程计进行位姿估计，但是里程计有累计误差，会导致出现不精确（例如在跑一个回环的时候闭合不好，后面就会发散，图就会坏掉）。（图优化部分可以调整全局一致性）。</w:t>
      </w:r>
    </w:p>
    <w:p w14:paraId="6A9D5963" w14:textId="77777777" w:rsidR="000D242B" w:rsidRDefault="000D242B" w:rsidP="000D242B">
      <w:pPr>
        <w:pStyle w:val="7"/>
      </w:pPr>
      <w:r>
        <w:rPr>
          <w:rFonts w:hint="eastAsia"/>
        </w:rPr>
        <w:lastRenderedPageBreak/>
        <w:t>图优化的总体框架</w:t>
      </w:r>
    </w:p>
    <w:p w14:paraId="317B2D57" w14:textId="77777777" w:rsidR="000D242B" w:rsidRDefault="000D242B" w:rsidP="000D242B">
      <w:pPr>
        <w:pStyle w:val="a9"/>
        <w:ind w:left="420" w:firstLineChars="0" w:firstLine="0"/>
      </w:pPr>
      <w:r>
        <w:rPr>
          <w:noProof/>
        </w:rPr>
        <w:drawing>
          <wp:inline distT="0" distB="0" distL="0" distR="0" wp14:anchorId="15B908C2" wp14:editId="7691BF68">
            <wp:extent cx="5274310" cy="26860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86050"/>
                    </a:xfrm>
                    <a:prstGeom prst="rect">
                      <a:avLst/>
                    </a:prstGeom>
                  </pic:spPr>
                </pic:pic>
              </a:graphicData>
            </a:graphic>
          </wp:inline>
        </w:drawing>
      </w:r>
    </w:p>
    <w:p w14:paraId="5D873E8A" w14:textId="77777777" w:rsidR="000D242B" w:rsidRPr="00BB0BF4" w:rsidRDefault="000D242B" w:rsidP="000D242B">
      <w:pPr>
        <w:pStyle w:val="a9"/>
        <w:numPr>
          <w:ilvl w:val="0"/>
          <w:numId w:val="6"/>
        </w:numPr>
        <w:ind w:firstLineChars="0"/>
      </w:pPr>
      <w:r>
        <w:rPr>
          <w:rFonts w:hint="eastAsia"/>
          <w:b/>
          <w:bCs/>
        </w:rPr>
        <w:t>基于图优化的方法整体包括前端和后端。</w:t>
      </w:r>
    </w:p>
    <w:p w14:paraId="28772F77" w14:textId="77777777" w:rsidR="000D242B" w:rsidRPr="00555373" w:rsidRDefault="000D242B" w:rsidP="000D242B">
      <w:pPr>
        <w:pStyle w:val="a9"/>
        <w:numPr>
          <w:ilvl w:val="0"/>
          <w:numId w:val="6"/>
        </w:numPr>
        <w:ind w:firstLineChars="0"/>
      </w:pPr>
      <w:r>
        <w:rPr>
          <w:rFonts w:hint="eastAsia"/>
          <w:b/>
          <w:bCs/>
        </w:rPr>
        <w:t>前端：</w:t>
      </w:r>
      <w:r w:rsidRPr="00555373">
        <w:rPr>
          <w:rFonts w:hint="eastAsia"/>
        </w:rPr>
        <w:t>主要是对传感器的输入数据进行</w:t>
      </w:r>
      <w:r w:rsidRPr="00555373">
        <w:rPr>
          <w:rFonts w:hint="eastAsia"/>
          <w:b/>
          <w:bCs/>
        </w:rPr>
        <w:t>数据关联</w:t>
      </w:r>
      <w:r w:rsidRPr="00555373">
        <w:rPr>
          <w:rFonts w:hint="eastAsia"/>
        </w:rPr>
        <w:t>，包括</w:t>
      </w:r>
      <w:r w:rsidRPr="00555373">
        <w:rPr>
          <w:rFonts w:hint="eastAsia"/>
          <w:b/>
          <w:bCs/>
        </w:rPr>
        <w:t>里程计</w:t>
      </w:r>
      <w:r>
        <w:rPr>
          <w:rFonts w:hint="eastAsia"/>
          <w:b/>
          <w:bCs/>
        </w:rPr>
        <w:t>（局部数据的关联）</w:t>
      </w:r>
      <w:r w:rsidRPr="00555373">
        <w:rPr>
          <w:rFonts w:hint="eastAsia"/>
        </w:rPr>
        <w:t>和</w:t>
      </w:r>
      <w:r w:rsidRPr="00555373">
        <w:rPr>
          <w:rFonts w:hint="eastAsia"/>
          <w:b/>
          <w:bCs/>
        </w:rPr>
        <w:t>闭环检测</w:t>
      </w:r>
      <w:r>
        <w:rPr>
          <w:rFonts w:hint="eastAsia"/>
          <w:b/>
          <w:bCs/>
        </w:rPr>
        <w:t>（全局数据的关联）（主要作用是消除里程计的累积误差，协调统一全局的作用）</w:t>
      </w:r>
      <w:r w:rsidRPr="00555373">
        <w:rPr>
          <w:rFonts w:hint="eastAsia"/>
        </w:rPr>
        <w:t>；</w:t>
      </w:r>
    </w:p>
    <w:p w14:paraId="7F64C151" w14:textId="77777777" w:rsidR="000D242B" w:rsidRDefault="000D242B" w:rsidP="000D242B">
      <w:pPr>
        <w:pStyle w:val="a9"/>
        <w:numPr>
          <w:ilvl w:val="0"/>
          <w:numId w:val="6"/>
        </w:numPr>
        <w:ind w:firstLineChars="0"/>
      </w:pPr>
      <w:r>
        <w:rPr>
          <w:rFonts w:hint="eastAsia"/>
          <w:b/>
          <w:bCs/>
        </w:rPr>
        <w:t>后端：</w:t>
      </w:r>
      <w:r w:rsidRPr="00555373">
        <w:rPr>
          <w:rFonts w:hint="eastAsia"/>
        </w:rPr>
        <w:t>主要是对前端构建的图进行</w:t>
      </w:r>
      <w:r w:rsidRPr="00555373">
        <w:rPr>
          <w:rFonts w:hint="eastAsia"/>
          <w:b/>
          <w:bCs/>
        </w:rPr>
        <w:t>非线性优化</w:t>
      </w:r>
      <w:r w:rsidRPr="00555373">
        <w:rPr>
          <w:rFonts w:hint="eastAsia"/>
        </w:rPr>
        <w:t>，调整前端构建的图中所有的顶点的位置，尽量满足</w:t>
      </w:r>
      <w:r w:rsidRPr="00555373">
        <w:rPr>
          <w:rFonts w:hint="eastAsia"/>
          <w:b/>
          <w:bCs/>
        </w:rPr>
        <w:t>所有边的约束</w:t>
      </w:r>
      <w:r w:rsidRPr="00555373">
        <w:rPr>
          <w:rFonts w:hint="eastAsia"/>
        </w:rPr>
        <w:t>，得到所有边约束下的</w:t>
      </w:r>
      <w:r w:rsidRPr="00555373">
        <w:rPr>
          <w:rFonts w:hint="eastAsia"/>
          <w:b/>
          <w:bCs/>
        </w:rPr>
        <w:t>最优顶点位置</w:t>
      </w:r>
      <w:r w:rsidRPr="00555373">
        <w:rPr>
          <w:rFonts w:hint="eastAsia"/>
        </w:rPr>
        <w:t>。</w:t>
      </w:r>
    </w:p>
    <w:p w14:paraId="57593F81" w14:textId="77777777" w:rsidR="000D242B" w:rsidRDefault="000D242B" w:rsidP="000D242B">
      <w:pPr>
        <w:pStyle w:val="7"/>
      </w:pPr>
      <w:r>
        <w:rPr>
          <w:rFonts w:hint="eastAsia"/>
        </w:rPr>
        <w:t>里程计</w:t>
      </w:r>
    </w:p>
    <w:p w14:paraId="15E6141A" w14:textId="77777777" w:rsidR="000D242B" w:rsidRDefault="000D242B" w:rsidP="000D242B">
      <w:r>
        <w:rPr>
          <w:rFonts w:hint="eastAsia"/>
        </w:rPr>
        <w:t>里程计分为</w:t>
      </w:r>
      <w:r w:rsidRPr="00555373">
        <w:rPr>
          <w:rFonts w:hint="eastAsia"/>
          <w:b/>
          <w:bCs/>
        </w:rPr>
        <w:t>机械式里程计</w:t>
      </w:r>
      <w:r>
        <w:rPr>
          <w:rFonts w:hint="eastAsia"/>
        </w:rPr>
        <w:t>和</w:t>
      </w:r>
      <w:r w:rsidRPr="00555373">
        <w:rPr>
          <w:rFonts w:hint="eastAsia"/>
          <w:b/>
          <w:bCs/>
        </w:rPr>
        <w:t>基于匹配算法的里程计</w:t>
      </w:r>
      <w:r>
        <w:rPr>
          <w:rFonts w:hint="eastAsia"/>
        </w:rPr>
        <w:t>。</w:t>
      </w:r>
    </w:p>
    <w:p w14:paraId="369DF3ED" w14:textId="77777777" w:rsidR="000D242B" w:rsidRPr="00555373" w:rsidRDefault="000D242B" w:rsidP="000D242B">
      <w:r>
        <w:rPr>
          <w:rFonts w:hint="eastAsia"/>
        </w:rPr>
        <w:t>机械式里程计一般通过安装在两个车后轮的编码器和安装在车体上的惯导设备（I</w:t>
      </w:r>
      <w:r>
        <w:t>MU</w:t>
      </w:r>
      <w:r>
        <w:rPr>
          <w:rFonts w:hint="eastAsia"/>
        </w:rPr>
        <w:t>）来获取车辆在不同采样时刻之间的位姿变换，但是精度低且易受车轮滑移率的影响。（二维场景，不直接将里程计的输出结果作为顶点之间的约束，而是将其与视觉或者激光里程计融合使用。）</w:t>
      </w:r>
    </w:p>
    <w:p w14:paraId="64A393B4" w14:textId="77777777" w:rsidR="000D242B" w:rsidRDefault="000D242B" w:rsidP="000D242B">
      <w:pPr>
        <w:pStyle w:val="6"/>
      </w:pPr>
      <w:r>
        <w:rPr>
          <w:rFonts w:hint="eastAsia"/>
        </w:rPr>
        <w:t>滤波器</w:t>
      </w:r>
    </w:p>
    <w:p w14:paraId="72663A9A" w14:textId="77777777" w:rsidR="000D242B" w:rsidRDefault="000D242B" w:rsidP="000D242B">
      <w:pPr>
        <w:pStyle w:val="a9"/>
        <w:numPr>
          <w:ilvl w:val="0"/>
          <w:numId w:val="6"/>
        </w:numPr>
        <w:ind w:firstLineChars="0"/>
      </w:pPr>
      <w:r w:rsidRPr="00A97E0C">
        <w:rPr>
          <w:rFonts w:hint="eastAsia"/>
          <w:b/>
          <w:bCs/>
        </w:rPr>
        <w:t>基于滤波器</w:t>
      </w:r>
      <w:r>
        <w:rPr>
          <w:rFonts w:hint="eastAsia"/>
        </w:rPr>
        <w:t>的方法主要包括状态预测（里程计）、测量预测、测量、数据关联、状态更新和地图更新。（</w:t>
      </w:r>
      <w:r w:rsidRPr="00A97E0C">
        <w:rPr>
          <w:rFonts w:hint="eastAsia"/>
          <w:highlight w:val="red"/>
        </w:rPr>
        <w:t>典型的是卡尔曼估计</w:t>
      </w:r>
      <w:r>
        <w:rPr>
          <w:rFonts w:hint="eastAsia"/>
          <w:highlight w:val="red"/>
        </w:rPr>
        <w:t>、扩展卡尔曼滤波器、粒子滤波器、信息滤波器等进行求解</w:t>
      </w:r>
      <w:r>
        <w:rPr>
          <w:rFonts w:hint="eastAsia"/>
        </w:rPr>
        <w:t>）（这里已知前验概率和后验概率的部分）。在比较早的的S</w:t>
      </w:r>
      <w:r>
        <w:t>LAM</w:t>
      </w:r>
      <w:r>
        <w:rPr>
          <w:rFonts w:hint="eastAsia"/>
        </w:rPr>
        <w:t>中的占据主导地位。</w:t>
      </w:r>
    </w:p>
    <w:p w14:paraId="56E31A75" w14:textId="77777777" w:rsidR="000D242B" w:rsidRDefault="000D242B" w:rsidP="000D242B">
      <w:pPr>
        <w:rPr>
          <w:b/>
          <w:bCs/>
        </w:rPr>
      </w:pPr>
      <w:r w:rsidRPr="00433653">
        <w:rPr>
          <w:rFonts w:hint="eastAsia"/>
          <w:b/>
          <w:bCs/>
        </w:rPr>
        <w:t>缺点：基于几点假设：</w:t>
      </w:r>
    </w:p>
    <w:p w14:paraId="617AE5B9" w14:textId="77777777" w:rsidR="000D242B" w:rsidRPr="00433653" w:rsidRDefault="000D242B" w:rsidP="000D242B">
      <w:pPr>
        <w:pStyle w:val="a9"/>
        <w:numPr>
          <w:ilvl w:val="0"/>
          <w:numId w:val="6"/>
        </w:numPr>
        <w:ind w:firstLineChars="0"/>
      </w:pPr>
      <w:r w:rsidRPr="00433653">
        <w:rPr>
          <w:rFonts w:hint="eastAsia"/>
        </w:rPr>
        <w:t>噪声服从</w:t>
      </w:r>
      <w:r w:rsidRPr="00433653">
        <w:rPr>
          <w:rFonts w:hint="eastAsia"/>
          <w:b/>
          <w:bCs/>
        </w:rPr>
        <w:t>高斯噪声</w:t>
      </w:r>
      <w:r w:rsidRPr="00433653">
        <w:rPr>
          <w:rFonts w:hint="eastAsia"/>
        </w:rPr>
        <w:t>分布</w:t>
      </w:r>
    </w:p>
    <w:p w14:paraId="42CBE7A3" w14:textId="77777777" w:rsidR="000D242B" w:rsidRDefault="000D242B" w:rsidP="000D242B">
      <w:pPr>
        <w:pStyle w:val="a9"/>
        <w:numPr>
          <w:ilvl w:val="0"/>
          <w:numId w:val="6"/>
        </w:numPr>
        <w:ind w:firstLineChars="0"/>
      </w:pPr>
      <w:r w:rsidRPr="00433653">
        <w:rPr>
          <w:rFonts w:hint="eastAsia"/>
        </w:rPr>
        <w:t>假设</w:t>
      </w:r>
      <w:r w:rsidRPr="00433653">
        <w:rPr>
          <w:rFonts w:hint="eastAsia"/>
          <w:b/>
          <w:bCs/>
        </w:rPr>
        <w:t>马尔科夫性</w:t>
      </w:r>
      <w:r w:rsidRPr="00433653">
        <w:rPr>
          <w:rFonts w:hint="eastAsia"/>
        </w:rPr>
        <w:t>，即假设当前状态只跟上一时刻的状态有关，而与其他时刻的状态无关，这就导致滤波器方法不能充分利用所有信息，很难生成</w:t>
      </w:r>
      <w:r w:rsidRPr="00433653">
        <w:rPr>
          <w:rFonts w:hint="eastAsia"/>
          <w:b/>
          <w:bCs/>
        </w:rPr>
        <w:t>全局一致性</w:t>
      </w:r>
      <w:r w:rsidRPr="00433653">
        <w:rPr>
          <w:rFonts w:hint="eastAsia"/>
        </w:rPr>
        <w:t>优良的地图。</w:t>
      </w:r>
    </w:p>
    <w:p w14:paraId="2382349A" w14:textId="77777777" w:rsidR="000D242B" w:rsidRDefault="000D242B" w:rsidP="000D242B">
      <w:pPr>
        <w:pStyle w:val="a9"/>
        <w:numPr>
          <w:ilvl w:val="0"/>
          <w:numId w:val="6"/>
        </w:numPr>
        <w:ind w:firstLineChars="0"/>
      </w:pPr>
      <w:r>
        <w:rPr>
          <w:rFonts w:hint="eastAsia"/>
        </w:rPr>
        <w:t>代码需要存储所有</w:t>
      </w:r>
      <w:r w:rsidRPr="00433653">
        <w:rPr>
          <w:rFonts w:hint="eastAsia"/>
          <w:b/>
          <w:bCs/>
        </w:rPr>
        <w:t>状态量的均值和协方差矩阵</w:t>
      </w:r>
      <w:r>
        <w:rPr>
          <w:rFonts w:hint="eastAsia"/>
        </w:rPr>
        <w:t>，空间复杂度为</w:t>
      </w:r>
      <w:r>
        <w:t xml:space="preserve"> O(n2)</w:t>
      </w:r>
      <w:r>
        <w:rPr>
          <w:rFonts w:hint="eastAsia"/>
        </w:rPr>
        <w:t>，如果将特征点也作为状态变量（一张图片中的特征点通常成百上千），那么随着地图规模的扩大，需要消耗的</w:t>
      </w:r>
      <w:r w:rsidRPr="00433653">
        <w:rPr>
          <w:rFonts w:hint="eastAsia"/>
          <w:b/>
          <w:bCs/>
        </w:rPr>
        <w:t>存储空间会非常大</w:t>
      </w:r>
      <w:r>
        <w:rPr>
          <w:rFonts w:hint="eastAsia"/>
          <w:b/>
          <w:bCs/>
        </w:rPr>
        <w:t>。</w:t>
      </w:r>
    </w:p>
    <w:p w14:paraId="5528D05C" w14:textId="77777777" w:rsidR="000D242B" w:rsidRPr="00433653" w:rsidRDefault="000D242B" w:rsidP="000D242B">
      <w:pPr>
        <w:pStyle w:val="a9"/>
        <w:numPr>
          <w:ilvl w:val="0"/>
          <w:numId w:val="6"/>
        </w:numPr>
        <w:ind w:firstLineChars="0"/>
      </w:pPr>
      <w:r>
        <w:rPr>
          <w:rFonts w:hint="eastAsia"/>
        </w:rPr>
        <w:t>扩展卡尔曼滤波存在</w:t>
      </w:r>
      <w:r w:rsidRPr="00433653">
        <w:rPr>
          <w:rFonts w:hint="eastAsia"/>
          <w:b/>
          <w:bCs/>
        </w:rPr>
        <w:t>非线性误差</w:t>
      </w:r>
      <w:r>
        <w:rPr>
          <w:rFonts w:hint="eastAsia"/>
        </w:rPr>
        <w:t>，如果运动模型和观测模型的非线性程度很大，那么其</w:t>
      </w:r>
      <w:r w:rsidRPr="00433653">
        <w:rPr>
          <w:rFonts w:hint="eastAsia"/>
          <w:b/>
          <w:bCs/>
        </w:rPr>
        <w:lastRenderedPageBreak/>
        <w:t>非线性误差将会增大</w:t>
      </w:r>
      <w:r>
        <w:rPr>
          <w:rFonts w:hint="eastAsia"/>
        </w:rPr>
        <w:t>。</w:t>
      </w:r>
    </w:p>
    <w:p w14:paraId="19CE4027" w14:textId="77777777" w:rsidR="000D242B" w:rsidRDefault="000D242B" w:rsidP="000D242B">
      <w:pPr>
        <w:pStyle w:val="7"/>
      </w:pPr>
      <w:r>
        <w:rPr>
          <w:rFonts w:hint="eastAsia"/>
        </w:rPr>
        <w:t>卡尔曼滤波器</w:t>
      </w:r>
    </w:p>
    <w:p w14:paraId="187FCCC5" w14:textId="77777777" w:rsidR="000D242B" w:rsidRDefault="000D242B" w:rsidP="000D242B">
      <w:pPr>
        <w:pStyle w:val="7"/>
      </w:pPr>
      <w:r>
        <w:rPr>
          <w:rFonts w:hint="eastAsia"/>
        </w:rPr>
        <w:t>扩展卡尔曼滤波器</w:t>
      </w:r>
    </w:p>
    <w:p w14:paraId="79DF68AC" w14:textId="77777777" w:rsidR="000D242B" w:rsidRPr="00433653" w:rsidRDefault="000D242B" w:rsidP="000D242B">
      <w:pPr>
        <w:pStyle w:val="7"/>
      </w:pPr>
      <w:r w:rsidRPr="00433653">
        <w:rPr>
          <w:rStyle w:val="50"/>
          <w:b/>
          <w:bCs/>
          <w:highlight w:val="yellow"/>
        </w:rPr>
        <w:t>粒子滤波器</w:t>
      </w:r>
      <w:r w:rsidRPr="00433653">
        <w:rPr>
          <w:rFonts w:hint="eastAsia"/>
          <w:highlight w:val="yellow"/>
        </w:rPr>
        <w:t>：</w:t>
      </w:r>
    </w:p>
    <w:p w14:paraId="0ABF76CA" w14:textId="77777777" w:rsidR="000D242B" w:rsidRDefault="000D242B" w:rsidP="000D242B">
      <w:pPr>
        <w:pStyle w:val="a9"/>
        <w:ind w:left="420" w:firstLineChars="0" w:firstLine="0"/>
      </w:pPr>
      <w:r w:rsidRPr="00433653">
        <w:rPr>
          <w:rFonts w:hint="eastAsia"/>
        </w:rPr>
        <w:t>F</w:t>
      </w:r>
      <w:r w:rsidRPr="00433653">
        <w:rPr>
          <w:rFonts w:hint="eastAsia"/>
          <w:highlight w:val="yellow"/>
        </w:rPr>
        <w:t>astSLAM</w:t>
      </w:r>
      <w:r w:rsidRPr="00433653">
        <w:rPr>
          <w:rFonts w:hint="eastAsia"/>
        </w:rPr>
        <w:t>、</w:t>
      </w:r>
      <w:r w:rsidRPr="00433653">
        <w:t>FastSLAM</w:t>
      </w:r>
      <w:r w:rsidRPr="00433653">
        <w:rPr>
          <w:rFonts w:hint="eastAsia"/>
        </w:rPr>
        <w:t>2.0在室内、室外小规模场景下都有不错的效果</w:t>
      </w:r>
    </w:p>
    <w:p w14:paraId="6E3CD0DD" w14:textId="77777777" w:rsidR="000D242B" w:rsidRDefault="000D242B" w:rsidP="000D242B">
      <w:pPr>
        <w:pStyle w:val="a9"/>
        <w:ind w:left="420" w:firstLineChars="0" w:firstLine="0"/>
      </w:pPr>
      <w:r>
        <w:t>Gmapping可以实时构建室内地图，在构建小场景地图所需的计算量较小且精度较高。随着场景增大所需的粒子增加，因为每个粒子都携带一幅地图，因此在构建大地图时所需内存和计算量都会增加。因此不适合构建大场景地图。并且没有回环检测，因此在回环闭合时可能会造成地图错位，</w:t>
      </w:r>
    </w:p>
    <w:p w14:paraId="2E2591F1" w14:textId="77777777" w:rsidR="000D242B" w:rsidRDefault="000D242B" w:rsidP="000D242B">
      <w:pPr>
        <w:pStyle w:val="8"/>
      </w:pPr>
      <w:r>
        <w:rPr>
          <w:rFonts w:hint="eastAsia"/>
        </w:rPr>
        <w:t>粒子退化</w:t>
      </w:r>
    </w:p>
    <w:p w14:paraId="725C9481" w14:textId="77777777" w:rsidR="000D242B" w:rsidRDefault="000D242B" w:rsidP="000D242B">
      <w:pPr>
        <w:pStyle w:val="a9"/>
        <w:ind w:left="420" w:firstLineChars="0" w:firstLine="0"/>
      </w:pPr>
      <w:r>
        <w:t>   </w:t>
      </w:r>
      <w:r>
        <w:rPr>
          <w:rStyle w:val="ab"/>
        </w:rPr>
        <w:t>粒子退化</w:t>
      </w:r>
      <w:r>
        <w:t>主要指</w:t>
      </w:r>
      <w:r>
        <w:rPr>
          <w:rStyle w:val="ab"/>
        </w:rPr>
        <w:t>正确的粒子被丢弃</w:t>
      </w:r>
      <w:r>
        <w:t>和</w:t>
      </w:r>
      <w:r>
        <w:rPr>
          <w:rStyle w:val="ab"/>
        </w:rPr>
        <w:t>粒子多样性减小，而频繁重采样则加剧了正确的粒子被丢弃的可能性</w:t>
      </w:r>
      <w:r>
        <w:t>和</w:t>
      </w:r>
      <w:r>
        <w:rPr>
          <w:rStyle w:val="ab"/>
        </w:rPr>
        <w:t>粒子多样性减小速率</w:t>
      </w:r>
      <w:r>
        <w:t>。</w:t>
      </w:r>
    </w:p>
    <w:p w14:paraId="64B9FD6A" w14:textId="77777777" w:rsidR="000D242B" w:rsidRDefault="000D242B" w:rsidP="000D242B">
      <w:pPr>
        <w:pStyle w:val="8"/>
      </w:pPr>
      <w:r>
        <w:rPr>
          <w:rStyle w:val="ab"/>
          <w:rFonts w:hint="eastAsia"/>
        </w:rPr>
        <w:t>重采样</w:t>
      </w:r>
    </w:p>
    <w:p w14:paraId="4E3BC2B8" w14:textId="77777777" w:rsidR="000D242B" w:rsidRDefault="000D242B" w:rsidP="000D242B">
      <w:pPr>
        <w:pStyle w:val="a9"/>
        <w:ind w:left="420"/>
        <w:rPr>
          <w:b/>
          <w:bCs/>
        </w:rPr>
      </w:pPr>
      <w:r w:rsidRPr="0006277F">
        <w:rPr>
          <w:rFonts w:hint="eastAsia"/>
          <w:b/>
          <w:bCs/>
        </w:rPr>
        <w:t>重采样的知识，我们知道在执行重采样之前会计算每个粒子数的权重，有时会因为环境相似度高或是由于测量噪声的影响会使接近正确状态的粒子数权重较小而错误状态的粒子的权重反而会大。重采样是依据粒子权重来重新采粒子的，这样正确的粒子就很有可能会被丢弃，频繁的重采样更加剧了正确但权重较小粒子被丢弃的可能性。这也就是粒子退化原因之一</w:t>
      </w:r>
      <w:r>
        <w:rPr>
          <w:rFonts w:hint="eastAsia"/>
          <w:b/>
          <w:bCs/>
        </w:rPr>
        <w:t>。</w:t>
      </w:r>
    </w:p>
    <w:p w14:paraId="65A9E64E" w14:textId="77777777" w:rsidR="000D242B" w:rsidRDefault="000D242B" w:rsidP="000D242B">
      <w:pPr>
        <w:pStyle w:val="a9"/>
        <w:ind w:left="420"/>
      </w:pPr>
      <w:r>
        <w:rPr>
          <w:rStyle w:val="ab"/>
        </w:rPr>
        <w:t>频繁重采样导致的粒子多样性减小的速率加大</w:t>
      </w:r>
      <w:r>
        <w:t>，什么是</w:t>
      </w:r>
      <w:r>
        <w:rPr>
          <w:rStyle w:val="ab"/>
        </w:rPr>
        <w:t>粒子多样性</w:t>
      </w:r>
      <w:r>
        <w:t>呢？就是粒子的不同，就像最开始有十个粒子，如果发生重采样后其中有五个粒子被丢弃，剩下的五个粒子复制出五个粒子，这时十个粒子中只有五个粒子是不同的也就是粒子多样性减小。为了防止粒子退化就要减少重采样的次数。</w:t>
      </w:r>
    </w:p>
    <w:p w14:paraId="41F539E5" w14:textId="77777777" w:rsidR="000D242B" w:rsidRDefault="000D242B" w:rsidP="000D242B">
      <w:pPr>
        <w:pStyle w:val="a9"/>
        <w:ind w:left="420"/>
      </w:pPr>
      <w:r>
        <w:t>为了</w:t>
      </w:r>
      <w:r>
        <w:rPr>
          <w:rStyle w:val="ab"/>
        </w:rPr>
        <w:t>减小粒子数</w:t>
      </w:r>
      <w:r>
        <w:t>Gmapping提出了</w:t>
      </w:r>
      <w:r>
        <w:rPr>
          <w:rStyle w:val="ab"/>
        </w:rPr>
        <w:t>改进提议分布</w:t>
      </w:r>
      <w:r>
        <w:t>，为了</w:t>
      </w:r>
      <w:r>
        <w:rPr>
          <w:rStyle w:val="ab"/>
        </w:rPr>
        <w:t>减少重采样的次数</w:t>
      </w:r>
      <w:r>
        <w:t>Gmapping提出了</w:t>
      </w:r>
      <w:r>
        <w:rPr>
          <w:rStyle w:val="ab"/>
        </w:rPr>
        <w:t>选择性重采样</w:t>
      </w:r>
      <w:r>
        <w:t>。</w:t>
      </w:r>
    </w:p>
    <w:p w14:paraId="77BACDD2" w14:textId="77777777" w:rsidR="000D242B" w:rsidRPr="0006277F" w:rsidRDefault="000D242B" w:rsidP="000D242B">
      <w:pPr>
        <w:pStyle w:val="a9"/>
        <w:ind w:left="420"/>
        <w:rPr>
          <w:b/>
          <w:bCs/>
        </w:rPr>
      </w:pPr>
      <w:r>
        <w:t>如何改进提议分布</w:t>
      </w:r>
      <w:r>
        <w:rPr>
          <w:rFonts w:hint="eastAsia"/>
        </w:rPr>
        <w:t>？</w:t>
      </w:r>
      <w:r>
        <w:rPr>
          <w:rStyle w:val="ab"/>
        </w:rPr>
        <w:t>里程计采样的高斯分布</w:t>
      </w:r>
      <w:r>
        <w:rPr>
          <w:rStyle w:val="ab"/>
          <w:rFonts w:hint="eastAsia"/>
        </w:rPr>
        <w:t>和</w:t>
      </w:r>
      <w:r>
        <w:rPr>
          <w:rStyle w:val="ab"/>
        </w:rPr>
        <w:t>激光进行观测后获得状态的高斯分布</w:t>
      </w:r>
      <w:r>
        <w:t>利用最近的一次观测来模拟目标分布。RBpf使用粒子滤波来估计机器人位姿，而粒子滤波中最常用的是</w:t>
      </w:r>
      <w:r>
        <w:rPr>
          <w:rStyle w:val="ab"/>
        </w:rPr>
        <w:t>重要性重采样算法</w:t>
      </w:r>
      <w:r>
        <w:t>。这个算法通过不断迭代来估计每一时刻机器人的位姿。算法总共包括四个步骤：</w:t>
      </w:r>
      <w:r>
        <w:rPr>
          <w:rStyle w:val="ab"/>
        </w:rPr>
        <w:t>采样- 计算权重-重采样-地图估计</w:t>
      </w:r>
      <w:r>
        <w:t>。</w:t>
      </w:r>
    </w:p>
    <w:p w14:paraId="5476E401" w14:textId="77777777" w:rsidR="000D242B" w:rsidRPr="00433653" w:rsidRDefault="000D242B" w:rsidP="000D242B">
      <w:pPr>
        <w:pStyle w:val="7"/>
      </w:pPr>
      <w:r>
        <w:rPr>
          <w:rFonts w:hint="eastAsia"/>
        </w:rPr>
        <w:t>信息滤波器</w:t>
      </w:r>
    </w:p>
    <w:p w14:paraId="7015D7CC" w14:textId="77777777" w:rsidR="000D242B" w:rsidRDefault="000D242B" w:rsidP="000D242B">
      <w:pPr>
        <w:pStyle w:val="6"/>
      </w:pPr>
      <w:r w:rsidRPr="00DF654F">
        <w:rPr>
          <w:rFonts w:hint="eastAsia"/>
        </w:rPr>
        <w:t>区别</w:t>
      </w:r>
    </w:p>
    <w:p w14:paraId="11049A5C" w14:textId="77777777" w:rsidR="000D242B" w:rsidRDefault="000D242B" w:rsidP="000D242B">
      <w:pPr>
        <w:pStyle w:val="a9"/>
        <w:numPr>
          <w:ilvl w:val="0"/>
          <w:numId w:val="6"/>
        </w:numPr>
        <w:ind w:firstLineChars="0"/>
      </w:pPr>
      <w:r>
        <w:rPr>
          <w:rFonts w:hint="eastAsia"/>
        </w:rPr>
        <w:t>基于滤波器的S</w:t>
      </w:r>
      <w:r>
        <w:t>LAM</w:t>
      </w:r>
      <w:r>
        <w:rPr>
          <w:rFonts w:hint="eastAsia"/>
        </w:rPr>
        <w:t>与基于图优化的S</w:t>
      </w:r>
      <w:r>
        <w:t>LAM</w:t>
      </w:r>
      <w:r>
        <w:rPr>
          <w:rFonts w:hint="eastAsia"/>
        </w:rPr>
        <w:t>方法的</w:t>
      </w:r>
      <w:r w:rsidRPr="00930133">
        <w:rPr>
          <w:rFonts w:hint="eastAsia"/>
          <w:b/>
          <w:bCs/>
        </w:rPr>
        <w:t>区别</w:t>
      </w:r>
      <w:r>
        <w:rPr>
          <w:rFonts w:hint="eastAsia"/>
        </w:rPr>
        <w:t>在于，基于滤波器的S</w:t>
      </w:r>
      <w:r>
        <w:t>LAM</w:t>
      </w:r>
      <w:r>
        <w:rPr>
          <w:rFonts w:hint="eastAsia"/>
        </w:rPr>
        <w:t>方法</w:t>
      </w:r>
      <w:r>
        <w:rPr>
          <w:rFonts w:hint="eastAsia"/>
        </w:rPr>
        <w:lastRenderedPageBreak/>
        <w:t>只顾及x_</w:t>
      </w:r>
      <w:r>
        <w:t>t</w:t>
      </w:r>
      <w:r>
        <w:rPr>
          <w:rFonts w:hint="eastAsia"/>
        </w:rPr>
        <w:t>当前时刻的位置，而不管之前的位置。就会导致前面的位置一旦产生误差，误差就几乎不可能会修复。例如Gmapping的方法就是这样。</w:t>
      </w:r>
    </w:p>
    <w:p w14:paraId="78A2689A" w14:textId="77777777" w:rsidR="000D242B" w:rsidRDefault="000D242B" w:rsidP="000D242B">
      <w:pPr>
        <w:pStyle w:val="6"/>
      </w:pPr>
      <w:r w:rsidRPr="00F07A7E">
        <w:rPr>
          <w:rFonts w:hint="eastAsia"/>
        </w:rPr>
        <w:t>激光雷达数学模型介绍</w:t>
      </w:r>
    </w:p>
    <w:p w14:paraId="0993CA18" w14:textId="77777777" w:rsidR="000D242B" w:rsidRDefault="000D242B" w:rsidP="000D242B">
      <w:pPr>
        <w:rPr>
          <w:b/>
          <w:bCs/>
          <w:u w:val="single"/>
        </w:rPr>
      </w:pPr>
      <w:r>
        <w:rPr>
          <w:rFonts w:hint="eastAsia"/>
          <w:b/>
          <w:bCs/>
          <w:u w:val="single"/>
        </w:rPr>
        <w:t>激光雷达的数学模型主要分为两种：</w:t>
      </w:r>
    </w:p>
    <w:p w14:paraId="05BCAECC" w14:textId="77777777" w:rsidR="000D242B" w:rsidRPr="00F07A7E" w:rsidRDefault="000D242B" w:rsidP="000D242B">
      <w:pPr>
        <w:pStyle w:val="a9"/>
        <w:numPr>
          <w:ilvl w:val="0"/>
          <w:numId w:val="19"/>
        </w:numPr>
        <w:ind w:firstLineChars="0"/>
        <w:rPr>
          <w:b/>
          <w:bCs/>
          <w:u w:val="single"/>
        </w:rPr>
      </w:pPr>
      <w:r w:rsidRPr="00F07A7E">
        <w:rPr>
          <w:rFonts w:hint="eastAsia"/>
          <w:b/>
          <w:bCs/>
          <w:u w:val="single"/>
        </w:rPr>
        <w:t>光束模型</w:t>
      </w:r>
      <w:r>
        <w:rPr>
          <w:rFonts w:hint="eastAsia"/>
          <w:b/>
          <w:bCs/>
          <w:u w:val="single"/>
        </w:rPr>
        <w:t>（波束模型）</w:t>
      </w:r>
    </w:p>
    <w:p w14:paraId="328A84CD" w14:textId="77777777" w:rsidR="000D242B" w:rsidRDefault="000D242B" w:rsidP="000D242B">
      <w:pPr>
        <w:pStyle w:val="a9"/>
        <w:numPr>
          <w:ilvl w:val="0"/>
          <w:numId w:val="19"/>
        </w:numPr>
        <w:ind w:firstLineChars="0"/>
        <w:rPr>
          <w:b/>
          <w:bCs/>
          <w:u w:val="single"/>
        </w:rPr>
      </w:pPr>
      <w:r w:rsidRPr="00F07A7E">
        <w:rPr>
          <w:rFonts w:hint="eastAsia"/>
          <w:b/>
          <w:bCs/>
          <w:u w:val="single"/>
        </w:rPr>
        <w:t>似然场模型</w:t>
      </w:r>
    </w:p>
    <w:p w14:paraId="07158B43" w14:textId="77777777" w:rsidR="000D242B" w:rsidRDefault="000D242B" w:rsidP="000D242B">
      <w:pPr>
        <w:pStyle w:val="a9"/>
        <w:numPr>
          <w:ilvl w:val="0"/>
          <w:numId w:val="19"/>
        </w:numPr>
        <w:ind w:firstLineChars="0"/>
        <w:rPr>
          <w:b/>
          <w:bCs/>
          <w:u w:val="single"/>
        </w:rPr>
      </w:pPr>
      <w:r>
        <w:rPr>
          <w:rFonts w:hint="eastAsia"/>
          <w:b/>
          <w:bCs/>
          <w:u w:val="single"/>
        </w:rPr>
        <w:t>基于特征的测量模型</w:t>
      </w:r>
    </w:p>
    <w:p w14:paraId="608C3432" w14:textId="77777777" w:rsidR="000D242B" w:rsidRDefault="000D242B" w:rsidP="000D242B">
      <w:pPr>
        <w:pStyle w:val="a9"/>
        <w:numPr>
          <w:ilvl w:val="0"/>
          <w:numId w:val="19"/>
        </w:numPr>
        <w:ind w:firstLineChars="0"/>
        <w:rPr>
          <w:b/>
          <w:bCs/>
          <w:u w:val="single"/>
        </w:rPr>
      </w:pPr>
      <w:r>
        <w:rPr>
          <w:rFonts w:hint="eastAsia"/>
          <w:b/>
          <w:bCs/>
          <w:u w:val="single"/>
        </w:rPr>
        <w:t>基于相关性的测量模型</w:t>
      </w:r>
    </w:p>
    <w:p w14:paraId="7DBB5E77" w14:textId="77777777" w:rsidR="000D242B" w:rsidRDefault="000D242B" w:rsidP="000D242B">
      <w:pPr>
        <w:pStyle w:val="7"/>
      </w:pPr>
      <w:r>
        <w:rPr>
          <w:rFonts w:hint="eastAsia"/>
        </w:rPr>
        <w:t>光束模型</w:t>
      </w:r>
    </w:p>
    <w:p w14:paraId="1824088C" w14:textId="77777777" w:rsidR="000D242B" w:rsidRDefault="000D242B" w:rsidP="000D242B">
      <w:pPr>
        <w:pStyle w:val="a9"/>
        <w:ind w:left="420" w:firstLineChars="0" w:firstLine="0"/>
      </w:pPr>
      <w:r w:rsidRPr="00C91B6C">
        <w:rPr>
          <w:rFonts w:hint="eastAsia"/>
        </w:rPr>
        <w:t>其中</w:t>
      </w:r>
      <w:r w:rsidRPr="006320A4">
        <w:rPr>
          <w:rFonts w:hint="eastAsia"/>
          <w:b/>
          <w:bCs/>
        </w:rPr>
        <w:t>光束模型（b</w:t>
      </w:r>
      <w:r w:rsidRPr="006320A4">
        <w:rPr>
          <w:b/>
          <w:bCs/>
        </w:rPr>
        <w:t xml:space="preserve">eam </w:t>
      </w:r>
      <w:r w:rsidRPr="006320A4">
        <w:rPr>
          <w:rFonts w:hint="eastAsia"/>
          <w:b/>
          <w:bCs/>
        </w:rPr>
        <w:t>model）</w:t>
      </w:r>
      <w:r w:rsidRPr="00C91B6C">
        <w:rPr>
          <w:rFonts w:hint="eastAsia"/>
        </w:rPr>
        <w:t>比较早，可能会受到</w:t>
      </w:r>
      <w:r w:rsidRPr="00C91B6C">
        <w:rPr>
          <w:rFonts w:hint="eastAsia"/>
          <w:b/>
          <w:bCs/>
        </w:rPr>
        <w:t>初值的干扰</w:t>
      </w:r>
      <w:r w:rsidRPr="00C91B6C">
        <w:rPr>
          <w:rFonts w:hint="eastAsia"/>
        </w:rPr>
        <w:t>；</w:t>
      </w:r>
      <w:r>
        <w:rPr>
          <w:rFonts w:hint="eastAsia"/>
        </w:rPr>
        <w:t>最后的观测值是四种概率密度的加权平均混合就可得到；</w:t>
      </w:r>
      <w:r w:rsidRPr="00C91B6C">
        <w:rPr>
          <w:rFonts w:hint="eastAsia"/>
        </w:rPr>
        <w:t>激光的观测值有四种可能：主要包括</w:t>
      </w:r>
    </w:p>
    <w:p w14:paraId="3968AC84" w14:textId="77777777" w:rsidR="000D242B" w:rsidRDefault="000D242B" w:rsidP="000D242B">
      <w:pPr>
        <w:pStyle w:val="a9"/>
        <w:numPr>
          <w:ilvl w:val="0"/>
          <w:numId w:val="20"/>
        </w:numPr>
        <w:ind w:firstLineChars="0"/>
      </w:pPr>
      <w:r w:rsidRPr="002E6F6A">
        <w:rPr>
          <w:rFonts w:hint="eastAsia"/>
          <w:b/>
          <w:bCs/>
        </w:rPr>
        <w:t>小的测量噪声p</w:t>
      </w:r>
      <w:r w:rsidRPr="002E6F6A">
        <w:rPr>
          <w:b/>
          <w:bCs/>
        </w:rPr>
        <w:t>_</w:t>
      </w:r>
      <w:r w:rsidRPr="002E6F6A">
        <w:rPr>
          <w:rFonts w:hint="eastAsia"/>
          <w:b/>
          <w:bCs/>
        </w:rPr>
        <w:t>hit</w:t>
      </w:r>
      <w:r>
        <w:rPr>
          <w:rFonts w:hint="eastAsia"/>
        </w:rPr>
        <w:t>--（</w:t>
      </w:r>
      <w:r w:rsidRPr="002E6F6A">
        <w:rPr>
          <w:rFonts w:hint="eastAsia"/>
          <w:b/>
          <w:bCs/>
        </w:rPr>
        <w:t>高斯分布</w:t>
      </w:r>
      <w:r>
        <w:rPr>
          <w:rFonts w:hint="eastAsia"/>
        </w:rPr>
        <w:t>，主要受传感器的有限分辨率(最大传感器测矩距离</w:t>
      </w:r>
      <w:r>
        <w:t>)</w:t>
      </w:r>
      <w:r>
        <w:rPr>
          <w:rFonts w:hint="eastAsia"/>
        </w:rPr>
        <w:t>、大气对测量的影响（</w:t>
      </w:r>
      <w:r w:rsidRPr="00C91B6C">
        <w:rPr>
          <w:rFonts w:hint="eastAsia"/>
          <w:highlight w:val="red"/>
        </w:rPr>
        <w:t>主要考虑传感器受什么因素的干扰就是传感器的缺点</w:t>
      </w:r>
      <w:r>
        <w:rPr>
          <w:rFonts w:hint="eastAsia"/>
        </w:rPr>
        <w:t>））</w:t>
      </w:r>
    </w:p>
    <w:p w14:paraId="7FAF0CA1" w14:textId="77777777" w:rsidR="000D242B" w:rsidRDefault="000D242B" w:rsidP="000D242B">
      <w:pPr>
        <w:pStyle w:val="a9"/>
        <w:numPr>
          <w:ilvl w:val="0"/>
          <w:numId w:val="20"/>
        </w:numPr>
        <w:ind w:firstLineChars="0"/>
      </w:pPr>
      <w:r w:rsidRPr="002E6F6A">
        <w:rPr>
          <w:rFonts w:hint="eastAsia"/>
          <w:b/>
          <w:bCs/>
        </w:rPr>
        <w:t>意外对象引起的误差</w:t>
      </w:r>
      <w:r>
        <w:rPr>
          <w:rFonts w:hint="eastAsia"/>
          <w:b/>
          <w:bCs/>
        </w:rPr>
        <w:t>p_short</w:t>
      </w:r>
      <w:r w:rsidRPr="00C91B6C">
        <w:rPr>
          <w:rFonts w:hint="eastAsia"/>
        </w:rPr>
        <w:t>、</w:t>
      </w:r>
      <w:r>
        <w:rPr>
          <w:rFonts w:hint="eastAsia"/>
        </w:rPr>
        <w:t>（</w:t>
      </w:r>
      <w:r w:rsidRPr="002E6F6A">
        <w:rPr>
          <w:rFonts w:hint="eastAsia"/>
          <w:b/>
          <w:bCs/>
        </w:rPr>
        <w:t>指数分布</w:t>
      </w:r>
      <w:r>
        <w:rPr>
          <w:rFonts w:hint="eastAsia"/>
        </w:rPr>
        <w:t>；动态环境例如人等，-&gt;处理方法：</w:t>
      </w:r>
      <w:r w:rsidRPr="002E6F6A">
        <w:rPr>
          <w:rFonts w:hint="eastAsia"/>
          <w:u w:val="single"/>
        </w:rPr>
        <w:t>作为状态向量的一部分进行估计他们的位置</w:t>
      </w:r>
      <w:r>
        <w:rPr>
          <w:rFonts w:hint="eastAsia"/>
        </w:rPr>
        <w:t>或者</w:t>
      </w:r>
      <w:r w:rsidRPr="002E6F6A">
        <w:rPr>
          <w:rFonts w:hint="eastAsia"/>
          <w:u w:val="single"/>
        </w:rPr>
        <w:t>直接作为传感器的噪声处理</w:t>
      </w:r>
      <w:r>
        <w:rPr>
          <w:rFonts w:hint="eastAsia"/>
        </w:rPr>
        <w:t>）</w:t>
      </w:r>
    </w:p>
    <w:p w14:paraId="79848408" w14:textId="77777777" w:rsidR="000D242B" w:rsidRDefault="000D242B" w:rsidP="000D242B">
      <w:pPr>
        <w:pStyle w:val="a9"/>
        <w:numPr>
          <w:ilvl w:val="0"/>
          <w:numId w:val="20"/>
        </w:numPr>
        <w:ind w:firstLineChars="0"/>
      </w:pPr>
      <w:r w:rsidRPr="006320A4">
        <w:rPr>
          <w:rFonts w:hint="eastAsia"/>
          <w:b/>
          <w:bCs/>
        </w:rPr>
        <w:t>由于未检测的对象引起的误差</w:t>
      </w:r>
      <w:r w:rsidRPr="002A6C71">
        <w:rPr>
          <w:rFonts w:hint="eastAsia"/>
          <w:b/>
          <w:bCs/>
        </w:rPr>
        <w:t>p</w:t>
      </w:r>
      <w:r>
        <w:rPr>
          <w:b/>
          <w:bCs/>
        </w:rPr>
        <w:t>_</w:t>
      </w:r>
      <w:r w:rsidRPr="002A6C71">
        <w:rPr>
          <w:rFonts w:hint="eastAsia"/>
          <w:b/>
          <w:bCs/>
        </w:rPr>
        <w:t>max</w:t>
      </w:r>
      <w:r>
        <w:rPr>
          <w:rFonts w:hint="eastAsia"/>
        </w:rPr>
        <w:t>（使用很窄的</w:t>
      </w:r>
      <w:r w:rsidRPr="002E6F6A">
        <w:rPr>
          <w:rFonts w:hint="eastAsia"/>
          <w:b/>
          <w:bCs/>
        </w:rPr>
        <w:t>均匀分布</w:t>
      </w:r>
      <w:r>
        <w:rPr>
          <w:rFonts w:hint="eastAsia"/>
        </w:rPr>
        <w:t>假装|激光测距仪遇到黑色吸光对象或者强光下也会出现检测失效|镜面反射）</w:t>
      </w:r>
    </w:p>
    <w:p w14:paraId="6BCA175F" w14:textId="77777777" w:rsidR="000D242B" w:rsidRDefault="000D242B" w:rsidP="000D242B">
      <w:pPr>
        <w:pStyle w:val="a9"/>
        <w:numPr>
          <w:ilvl w:val="0"/>
          <w:numId w:val="20"/>
        </w:numPr>
        <w:ind w:firstLineChars="0"/>
      </w:pPr>
      <w:r w:rsidRPr="006320A4">
        <w:rPr>
          <w:rFonts w:hint="eastAsia"/>
          <w:b/>
          <w:bCs/>
        </w:rPr>
        <w:t>随机意外噪声</w:t>
      </w:r>
      <w:r>
        <w:rPr>
          <w:rFonts w:hint="eastAsia"/>
          <w:b/>
          <w:bCs/>
        </w:rPr>
        <w:t xml:space="preserve"> p_rand</w:t>
      </w:r>
      <w:r>
        <w:rPr>
          <w:rFonts w:hint="eastAsia"/>
        </w:rPr>
        <w:t>（</w:t>
      </w:r>
      <w:r w:rsidRPr="006320A4">
        <w:rPr>
          <w:rFonts w:hint="eastAsia"/>
          <w:b/>
          <w:bCs/>
        </w:rPr>
        <w:t>均匀分布</w:t>
      </w:r>
      <w:r>
        <w:rPr>
          <w:rFonts w:hint="eastAsia"/>
        </w:rPr>
        <w:t xml:space="preserve"> 多次反射等其他噪声）</w:t>
      </w:r>
    </w:p>
    <w:p w14:paraId="42EF8A14" w14:textId="77777777" w:rsidR="000D242B" w:rsidRDefault="000D242B" w:rsidP="000D242B">
      <w:pPr>
        <w:pStyle w:val="a9"/>
        <w:ind w:left="840" w:firstLineChars="0" w:firstLine="0"/>
        <w:rPr>
          <w:b/>
          <w:bCs/>
        </w:rPr>
      </w:pPr>
      <w:r>
        <w:rPr>
          <w:rFonts w:hint="eastAsia"/>
          <w:b/>
          <w:bCs/>
        </w:rPr>
        <w:t>光束模型的缺点：</w:t>
      </w:r>
    </w:p>
    <w:p w14:paraId="7A90F0C3" w14:textId="77777777" w:rsidR="000D242B" w:rsidRDefault="000D242B" w:rsidP="000D242B">
      <w:pPr>
        <w:pStyle w:val="a9"/>
        <w:numPr>
          <w:ilvl w:val="0"/>
          <w:numId w:val="21"/>
        </w:numPr>
        <w:ind w:firstLineChars="0"/>
        <w:rPr>
          <w:b/>
          <w:bCs/>
        </w:rPr>
      </w:pPr>
      <w:r>
        <w:rPr>
          <w:rFonts w:hint="eastAsia"/>
          <w:b/>
          <w:bCs/>
        </w:rPr>
        <w:t>期望值的计算需要用到射线投射（raytracing</w:t>
      </w:r>
      <w:r>
        <w:rPr>
          <w:b/>
          <w:bCs/>
        </w:rPr>
        <w:t>\ray casting</w:t>
      </w:r>
      <w:r>
        <w:rPr>
          <w:rFonts w:hint="eastAsia"/>
          <w:b/>
          <w:bCs/>
        </w:rPr>
        <w:t>）来进行测量，一帧16束激光束,就需要进行16次raytracing。</w:t>
      </w:r>
    </w:p>
    <w:p w14:paraId="25715E54" w14:textId="77777777" w:rsidR="000D242B" w:rsidRDefault="000D242B" w:rsidP="000D242B">
      <w:pPr>
        <w:pStyle w:val="a9"/>
        <w:numPr>
          <w:ilvl w:val="0"/>
          <w:numId w:val="21"/>
        </w:numPr>
        <w:ind w:firstLineChars="0"/>
      </w:pPr>
      <w:r>
        <w:rPr>
          <w:rFonts w:hint="eastAsia"/>
          <w:b/>
          <w:bCs/>
        </w:rPr>
        <w:t>在非结构化的环境中，位姿改变就会导致期望值发生巨大的变化。</w:t>
      </w:r>
    </w:p>
    <w:p w14:paraId="093C8F2A" w14:textId="77777777" w:rsidR="000D242B" w:rsidRPr="00C91B6C" w:rsidRDefault="000D242B" w:rsidP="000D242B">
      <w:pPr>
        <w:pStyle w:val="a9"/>
        <w:ind w:left="420" w:firstLineChars="0" w:firstLine="0"/>
      </w:pPr>
      <w:r>
        <w:rPr>
          <w:rFonts w:hint="eastAsia"/>
        </w:rPr>
        <w:t>光束模型</w:t>
      </w:r>
      <w:r w:rsidRPr="00C91B6C">
        <w:rPr>
          <w:rFonts w:hint="eastAsia"/>
        </w:rPr>
        <w:t>(沿着一个波束测量距离</w:t>
      </w:r>
      <w:r w:rsidRPr="00C91B6C">
        <w:t>—</w:t>
      </w:r>
      <w:r w:rsidRPr="00C91B6C">
        <w:rPr>
          <w:rFonts w:hint="eastAsia"/>
        </w:rPr>
        <w:t>主要用于激光类的的优先选型</w:t>
      </w:r>
      <w:r w:rsidRPr="00C91B6C">
        <w:t>)</w:t>
      </w:r>
    </w:p>
    <w:p w14:paraId="734CFF25" w14:textId="77777777" w:rsidR="000D242B" w:rsidRDefault="000D242B" w:rsidP="000D242B">
      <w:pPr>
        <w:pStyle w:val="a9"/>
        <w:ind w:left="420" w:firstLineChars="0" w:firstLine="0"/>
      </w:pPr>
      <w:r w:rsidRPr="00C91B6C">
        <w:rPr>
          <w:rFonts w:hint="eastAsia"/>
        </w:rPr>
        <w:t>超声波模型是在一个测量锥内测量距离（超声波的优先模型）</w:t>
      </w:r>
    </w:p>
    <w:p w14:paraId="6BE513D1" w14:textId="77777777" w:rsidR="000D242B" w:rsidRDefault="000D242B" w:rsidP="000D242B">
      <w:pPr>
        <w:pStyle w:val="a9"/>
        <w:ind w:left="420" w:firstLineChars="0" w:firstLine="0"/>
      </w:pPr>
      <w:r>
        <w:rPr>
          <w:rFonts w:hint="eastAsia"/>
        </w:rPr>
        <w:t>固有模型参数：</w:t>
      </w:r>
    </w:p>
    <w:p w14:paraId="4E362FFC" w14:textId="77777777" w:rsidR="000D242B" w:rsidRDefault="000D242B" w:rsidP="000D242B">
      <w:pPr>
        <w:pStyle w:val="a9"/>
        <w:ind w:left="420" w:firstLineChars="0" w:firstLine="0"/>
      </w:pPr>
      <w:r>
        <w:rPr>
          <w:rFonts w:hint="eastAsia"/>
        </w:rPr>
        <w:t>依赖数据：从实际数据中得到这些参数（似然最大化的方法</w:t>
      </w:r>
      <w:r>
        <w:t>—</w:t>
      </w:r>
      <w:r>
        <w:rPr>
          <w:rFonts w:hint="eastAsia"/>
        </w:rPr>
        <w:t>极大似然估计算法）</w:t>
      </w:r>
    </w:p>
    <w:p w14:paraId="0FDBC884" w14:textId="77777777" w:rsidR="000D242B" w:rsidRDefault="000D242B" w:rsidP="000D242B">
      <w:pPr>
        <w:pStyle w:val="7"/>
      </w:pPr>
      <w:r w:rsidRPr="004E3C72">
        <w:rPr>
          <w:rFonts w:hint="eastAsia"/>
        </w:rPr>
        <w:t>似然场模型</w:t>
      </w:r>
      <w:r>
        <w:rPr>
          <w:rFonts w:hint="eastAsia"/>
        </w:rPr>
        <w:t>（likelihood</w:t>
      </w:r>
      <w:r>
        <w:t xml:space="preserve"> model</w:t>
      </w:r>
      <w:r>
        <w:rPr>
          <w:rFonts w:hint="eastAsia"/>
        </w:rPr>
        <w:t>）</w:t>
      </w:r>
    </w:p>
    <w:p w14:paraId="7DA82DFE" w14:textId="77777777" w:rsidR="000D242B" w:rsidRDefault="000D242B" w:rsidP="000D242B">
      <w:pPr>
        <w:pStyle w:val="a9"/>
        <w:ind w:left="420" w:firstLineChars="0" w:firstLine="0"/>
        <w:rPr>
          <w:b/>
          <w:bCs/>
          <w:u w:val="single"/>
        </w:rPr>
      </w:pPr>
      <w:r>
        <w:rPr>
          <w:rFonts w:hint="eastAsia"/>
          <w:b/>
          <w:bCs/>
          <w:u w:val="single"/>
        </w:rPr>
        <w:t>主要思想是将传感器扫描的终点映射到地图的全局坐标空间中，优点：</w:t>
      </w:r>
    </w:p>
    <w:p w14:paraId="37F95266" w14:textId="77777777" w:rsidR="000D242B" w:rsidRPr="00362D00" w:rsidRDefault="000D242B" w:rsidP="000D242B">
      <w:pPr>
        <w:pStyle w:val="a9"/>
        <w:numPr>
          <w:ilvl w:val="0"/>
          <w:numId w:val="23"/>
        </w:numPr>
        <w:ind w:firstLineChars="0"/>
      </w:pPr>
      <w:r w:rsidRPr="00362D00">
        <w:rPr>
          <w:rFonts w:hint="eastAsia"/>
        </w:rPr>
        <w:t>对图像进行高斯</w:t>
      </w:r>
      <w:r>
        <w:rPr>
          <w:rFonts w:hint="eastAsia"/>
        </w:rPr>
        <w:t>平滑</w:t>
      </w:r>
      <w:r w:rsidRPr="00362D00">
        <w:rPr>
          <w:rFonts w:hint="eastAsia"/>
        </w:rPr>
        <w:t>，在任何环境中期望值对于位姿都是</w:t>
      </w:r>
      <w:r>
        <w:rPr>
          <w:rFonts w:hint="eastAsia"/>
        </w:rPr>
        <w:t>平滑</w:t>
      </w:r>
      <w:r w:rsidRPr="00362D00">
        <w:rPr>
          <w:rFonts w:hint="eastAsia"/>
        </w:rPr>
        <w:t>的；</w:t>
      </w:r>
      <w:r>
        <w:rPr>
          <w:rFonts w:hint="eastAsia"/>
        </w:rPr>
        <w:t>（大致的意思就是机器人如果有微小的变化对于测量的结果影响较小）</w:t>
      </w:r>
    </w:p>
    <w:p w14:paraId="72DAE6E6" w14:textId="77777777" w:rsidR="000D242B" w:rsidRPr="00362D00" w:rsidRDefault="000D242B" w:rsidP="000D242B">
      <w:pPr>
        <w:pStyle w:val="a9"/>
        <w:numPr>
          <w:ilvl w:val="0"/>
          <w:numId w:val="23"/>
        </w:numPr>
        <w:ind w:firstLineChars="0"/>
      </w:pPr>
      <w:r w:rsidRPr="00362D00">
        <w:rPr>
          <w:rFonts w:hint="eastAsia"/>
        </w:rPr>
        <w:t>得分计算不需要经过r</w:t>
      </w:r>
      <w:r w:rsidRPr="00362D00">
        <w:t xml:space="preserve">ay tracing </w:t>
      </w:r>
      <w:r w:rsidRPr="00362D00">
        <w:rPr>
          <w:rFonts w:hint="eastAsia"/>
        </w:rPr>
        <w:t>，直接通过查表可得到，计算量低。</w:t>
      </w:r>
      <w:r>
        <w:rPr>
          <w:rFonts w:hint="eastAsia"/>
        </w:rPr>
        <w:t>（但是仅针对二维空间进行，增加了紧凑性）</w:t>
      </w:r>
    </w:p>
    <w:p w14:paraId="52D8E935" w14:textId="77777777" w:rsidR="000D242B" w:rsidRDefault="000D242B" w:rsidP="000D242B">
      <w:pPr>
        <w:pStyle w:val="a9"/>
        <w:numPr>
          <w:ilvl w:val="0"/>
          <w:numId w:val="23"/>
        </w:numPr>
        <w:ind w:firstLineChars="0"/>
      </w:pPr>
      <w:r w:rsidRPr="00362D00">
        <w:rPr>
          <w:rFonts w:hint="eastAsia"/>
        </w:rPr>
        <w:t>适合结构化环境和非结构环境中。</w:t>
      </w:r>
    </w:p>
    <w:p w14:paraId="66778692" w14:textId="77777777" w:rsidR="000D242B" w:rsidRPr="00A57C6B" w:rsidRDefault="000D242B" w:rsidP="000D242B">
      <w:pPr>
        <w:pStyle w:val="a9"/>
        <w:ind w:left="840" w:firstLineChars="0" w:firstLine="0"/>
        <w:rPr>
          <w:b/>
          <w:bCs/>
        </w:rPr>
      </w:pPr>
      <w:r w:rsidRPr="00A57C6B">
        <w:rPr>
          <w:rFonts w:hint="eastAsia"/>
          <w:b/>
          <w:bCs/>
        </w:rPr>
        <w:t>缺点：</w:t>
      </w:r>
    </w:p>
    <w:p w14:paraId="12727399" w14:textId="77777777" w:rsidR="000D242B" w:rsidRDefault="000D242B" w:rsidP="000D242B">
      <w:pPr>
        <w:pStyle w:val="a9"/>
        <w:numPr>
          <w:ilvl w:val="0"/>
          <w:numId w:val="23"/>
        </w:numPr>
        <w:ind w:firstLineChars="0"/>
      </w:pPr>
      <w:r>
        <w:rPr>
          <w:rFonts w:hint="eastAsia"/>
        </w:rPr>
        <w:t>不能对引起短读数的其他动态物体进行建模</w:t>
      </w:r>
    </w:p>
    <w:p w14:paraId="4BC95EEB" w14:textId="77777777" w:rsidR="000D242B" w:rsidRDefault="000D242B" w:rsidP="000D242B">
      <w:pPr>
        <w:pStyle w:val="a9"/>
        <w:numPr>
          <w:ilvl w:val="0"/>
          <w:numId w:val="23"/>
        </w:numPr>
        <w:ind w:firstLineChars="0"/>
      </w:pPr>
      <w:r>
        <w:rPr>
          <w:rFonts w:hint="eastAsia"/>
        </w:rPr>
        <w:t>不能确定一个点的路径是否被地图上的一个障碍物所拦截</w:t>
      </w:r>
    </w:p>
    <w:p w14:paraId="074B28E7" w14:textId="77777777" w:rsidR="000D242B" w:rsidRPr="00362D00" w:rsidRDefault="000D242B" w:rsidP="000D242B">
      <w:pPr>
        <w:pStyle w:val="a9"/>
        <w:numPr>
          <w:ilvl w:val="0"/>
          <w:numId w:val="23"/>
        </w:numPr>
        <w:ind w:firstLineChars="0"/>
      </w:pPr>
      <w:r>
        <w:rPr>
          <w:rFonts w:hint="eastAsia"/>
        </w:rPr>
        <w:t>没有考虑地图的不确定性（unkn</w:t>
      </w:r>
      <w:r>
        <w:t>o</w:t>
      </w:r>
      <w:r>
        <w:rPr>
          <w:rFonts w:hint="eastAsia"/>
        </w:rPr>
        <w:t>wn</w:t>
      </w:r>
      <w:r>
        <w:t>|</w:t>
      </w:r>
      <w:r>
        <w:rPr>
          <w:rFonts w:hint="eastAsia"/>
        </w:rPr>
        <w:t>高度不确定）</w:t>
      </w:r>
    </w:p>
    <w:p w14:paraId="696CDCFD" w14:textId="77777777" w:rsidR="000D242B" w:rsidRDefault="000D242B" w:rsidP="000D242B">
      <w:pPr>
        <w:pStyle w:val="a9"/>
        <w:ind w:left="420" w:firstLineChars="0" w:firstLine="0"/>
        <w:rPr>
          <w:b/>
          <w:bCs/>
          <w:u w:val="single"/>
        </w:rPr>
      </w:pPr>
      <w:r>
        <w:rPr>
          <w:rFonts w:hint="eastAsia"/>
          <w:b/>
          <w:bCs/>
          <w:u w:val="single"/>
        </w:rPr>
        <w:t>观测值的噪声和不确定性</w:t>
      </w:r>
    </w:p>
    <w:p w14:paraId="1066C329" w14:textId="77777777" w:rsidR="000D242B" w:rsidRDefault="000D242B" w:rsidP="000D242B">
      <w:pPr>
        <w:pStyle w:val="a9"/>
        <w:numPr>
          <w:ilvl w:val="0"/>
          <w:numId w:val="22"/>
        </w:numPr>
        <w:ind w:firstLineChars="0"/>
        <w:rPr>
          <w:b/>
          <w:bCs/>
          <w:u w:val="single"/>
        </w:rPr>
      </w:pPr>
      <w:r>
        <w:rPr>
          <w:rFonts w:hint="eastAsia"/>
          <w:b/>
          <w:bCs/>
          <w:u w:val="single"/>
        </w:rPr>
        <w:lastRenderedPageBreak/>
        <w:t>测量噪声</w:t>
      </w:r>
      <w:r w:rsidRPr="002E6F6A">
        <w:rPr>
          <w:rFonts w:hint="eastAsia"/>
          <w:b/>
          <w:bCs/>
        </w:rPr>
        <w:t>p</w:t>
      </w:r>
      <w:r w:rsidRPr="002E6F6A">
        <w:rPr>
          <w:b/>
          <w:bCs/>
        </w:rPr>
        <w:t>_</w:t>
      </w:r>
      <w:r w:rsidRPr="002E6F6A">
        <w:rPr>
          <w:rFonts w:hint="eastAsia"/>
          <w:b/>
          <w:bCs/>
        </w:rPr>
        <w:t>hit</w:t>
      </w:r>
    </w:p>
    <w:p w14:paraId="5159A8ED" w14:textId="77777777" w:rsidR="000D242B" w:rsidRDefault="000D242B" w:rsidP="000D242B">
      <w:pPr>
        <w:pStyle w:val="a9"/>
        <w:numPr>
          <w:ilvl w:val="0"/>
          <w:numId w:val="22"/>
        </w:numPr>
        <w:ind w:firstLineChars="0"/>
        <w:rPr>
          <w:b/>
          <w:bCs/>
          <w:u w:val="single"/>
        </w:rPr>
      </w:pPr>
      <w:r>
        <w:rPr>
          <w:rFonts w:hint="eastAsia"/>
          <w:b/>
          <w:bCs/>
          <w:u w:val="single"/>
        </w:rPr>
        <w:t>测量失败</w:t>
      </w:r>
      <w:r w:rsidRPr="002A6C71">
        <w:rPr>
          <w:rFonts w:hint="eastAsia"/>
          <w:b/>
          <w:bCs/>
        </w:rPr>
        <w:t>p</w:t>
      </w:r>
      <w:r>
        <w:rPr>
          <w:b/>
          <w:bCs/>
        </w:rPr>
        <w:t>_</w:t>
      </w:r>
      <w:r w:rsidRPr="002A6C71">
        <w:rPr>
          <w:rFonts w:hint="eastAsia"/>
          <w:b/>
          <w:bCs/>
        </w:rPr>
        <w:t>max</w:t>
      </w:r>
    </w:p>
    <w:p w14:paraId="77B26C4D" w14:textId="77777777" w:rsidR="000D242B" w:rsidRPr="00F9058C" w:rsidRDefault="000D242B" w:rsidP="000D242B">
      <w:pPr>
        <w:pStyle w:val="a9"/>
        <w:numPr>
          <w:ilvl w:val="0"/>
          <w:numId w:val="22"/>
        </w:numPr>
        <w:ind w:firstLineChars="0"/>
        <w:rPr>
          <w:b/>
          <w:bCs/>
          <w:u w:val="single"/>
        </w:rPr>
      </w:pPr>
      <w:r>
        <w:rPr>
          <w:rFonts w:hint="eastAsia"/>
          <w:b/>
          <w:bCs/>
          <w:u w:val="single"/>
        </w:rPr>
        <w:t>无法解释的随机测量</w:t>
      </w:r>
      <w:r>
        <w:rPr>
          <w:rFonts w:hint="eastAsia"/>
          <w:b/>
          <w:bCs/>
        </w:rPr>
        <w:t>p_rand</w:t>
      </w:r>
    </w:p>
    <w:p w14:paraId="12F1CEDF" w14:textId="77777777" w:rsidR="000D242B" w:rsidRDefault="000D242B" w:rsidP="000D242B">
      <w:pPr>
        <w:pStyle w:val="7"/>
      </w:pPr>
      <w:r>
        <w:rPr>
          <w:rFonts w:hint="eastAsia"/>
        </w:rPr>
        <w:t>基于特征的测量模型</w:t>
      </w:r>
    </w:p>
    <w:p w14:paraId="6199EF17" w14:textId="77777777" w:rsidR="000D242B" w:rsidRPr="00755AA8" w:rsidRDefault="000D242B" w:rsidP="000D242B">
      <w:pPr>
        <w:pStyle w:val="a9"/>
        <w:ind w:left="840" w:firstLineChars="0" w:firstLine="0"/>
        <w:jc w:val="left"/>
      </w:pPr>
      <w:r>
        <w:rPr>
          <w:rFonts w:hint="eastAsia"/>
        </w:rPr>
        <w:t>特征提取</w:t>
      </w:r>
    </w:p>
    <w:p w14:paraId="69763A64" w14:textId="77777777" w:rsidR="000D242B" w:rsidRDefault="000D242B" w:rsidP="000D242B">
      <w:pPr>
        <w:pStyle w:val="a9"/>
        <w:ind w:left="840" w:firstLineChars="0" w:firstLine="0"/>
        <w:jc w:val="center"/>
        <w:rPr>
          <w:b/>
          <w:bCs/>
          <w:u w:val="single"/>
        </w:rPr>
      </w:pPr>
    </w:p>
    <w:p w14:paraId="77AB03E3" w14:textId="77777777" w:rsidR="000D242B" w:rsidRDefault="000D242B" w:rsidP="000D242B">
      <w:pPr>
        <w:pStyle w:val="a9"/>
        <w:ind w:left="840" w:firstLineChars="0" w:firstLine="0"/>
        <w:jc w:val="left"/>
      </w:pPr>
      <w:r w:rsidRPr="00755AA8">
        <w:rPr>
          <w:rFonts w:hint="eastAsia"/>
        </w:rPr>
        <w:t>主要提取直线、边、角、局部极小、分别与墙、墙角、树干等物体对应</w:t>
      </w:r>
    </w:p>
    <w:p w14:paraId="76C11B70" w14:textId="77777777" w:rsidR="000D242B" w:rsidRDefault="000D242B" w:rsidP="000D242B">
      <w:pPr>
        <w:pStyle w:val="a9"/>
        <w:ind w:left="840" w:firstLineChars="0" w:firstLine="0"/>
      </w:pPr>
      <w:r>
        <w:rPr>
          <w:rFonts w:hint="eastAsia"/>
        </w:rPr>
        <w:t>地标的测量</w:t>
      </w:r>
      <w:r>
        <w:t>—</w:t>
      </w:r>
      <w:r>
        <w:rPr>
          <w:rFonts w:hint="eastAsia"/>
        </w:rPr>
        <w:t>仅适应于基于特征的地图</w:t>
      </w:r>
    </w:p>
    <w:p w14:paraId="6946A12E" w14:textId="77777777" w:rsidR="000D242B" w:rsidRDefault="000D242B" w:rsidP="000D242B">
      <w:pPr>
        <w:pStyle w:val="a9"/>
        <w:ind w:left="840" w:firstLineChars="0" w:firstLine="0"/>
      </w:pPr>
      <w:r>
        <w:rPr>
          <w:rFonts w:hint="eastAsia"/>
        </w:rPr>
        <w:t>传感器测量地表相对于机器人局部坐标系的距离和方位</w:t>
      </w:r>
    </w:p>
    <w:p w14:paraId="55A2478A" w14:textId="77777777" w:rsidR="000D242B" w:rsidRDefault="000D242B" w:rsidP="000D242B">
      <w:pPr>
        <w:pStyle w:val="a9"/>
        <w:ind w:left="840" w:firstLineChars="0" w:firstLine="0"/>
      </w:pPr>
    </w:p>
    <w:p w14:paraId="4D9F4D34" w14:textId="77777777" w:rsidR="000D242B" w:rsidRDefault="000D242B" w:rsidP="000D242B">
      <w:pPr>
        <w:pStyle w:val="a9"/>
        <w:ind w:left="840" w:firstLineChars="0" w:firstLine="0"/>
      </w:pPr>
    </w:p>
    <w:p w14:paraId="73619616" w14:textId="77777777" w:rsidR="000D242B" w:rsidRDefault="000D242B" w:rsidP="000D242B">
      <w:pPr>
        <w:pStyle w:val="a9"/>
        <w:ind w:left="840" w:firstLineChars="0" w:firstLine="0"/>
      </w:pPr>
    </w:p>
    <w:p w14:paraId="01C7ADCD" w14:textId="77777777" w:rsidR="000D242B" w:rsidRDefault="000D242B" w:rsidP="000D242B">
      <w:pPr>
        <w:pStyle w:val="a9"/>
        <w:ind w:left="840" w:firstLineChars="0" w:firstLine="0"/>
      </w:pPr>
    </w:p>
    <w:p w14:paraId="646342D9" w14:textId="77777777" w:rsidR="000D242B" w:rsidRDefault="000D242B" w:rsidP="000D242B">
      <w:pPr>
        <w:pStyle w:val="a9"/>
        <w:ind w:left="420" w:firstLineChars="0" w:firstLine="0"/>
        <w:jc w:val="center"/>
        <w:rPr>
          <w:b/>
          <w:bCs/>
          <w:u w:val="single"/>
        </w:rPr>
      </w:pPr>
    </w:p>
    <w:p w14:paraId="4F087392" w14:textId="77777777" w:rsidR="000D242B" w:rsidRDefault="000D242B" w:rsidP="000D242B">
      <w:pPr>
        <w:pStyle w:val="6"/>
      </w:pPr>
      <w:r>
        <w:rPr>
          <w:rFonts w:hint="eastAsia"/>
        </w:rPr>
        <w:t>运动畸变的去除</w:t>
      </w:r>
    </w:p>
    <w:p w14:paraId="124698BC" w14:textId="77777777" w:rsidR="000D242B" w:rsidRDefault="000D242B" w:rsidP="000D242B">
      <w:pPr>
        <w:pStyle w:val="7"/>
      </w:pPr>
      <w:r>
        <w:rPr>
          <w:rFonts w:hint="eastAsia"/>
        </w:rPr>
        <w:t>运动畸变产生的原因：</w:t>
      </w:r>
    </w:p>
    <w:p w14:paraId="395E1EF7" w14:textId="77777777" w:rsidR="000D242B" w:rsidRPr="001E7E44" w:rsidRDefault="000D242B" w:rsidP="000D242B">
      <w:pPr>
        <w:pStyle w:val="a9"/>
        <w:numPr>
          <w:ilvl w:val="0"/>
          <w:numId w:val="24"/>
        </w:numPr>
        <w:ind w:firstLineChars="0"/>
        <w:jc w:val="left"/>
      </w:pPr>
      <w:r w:rsidRPr="001E7E44">
        <w:rPr>
          <w:rFonts w:hint="eastAsia"/>
        </w:rPr>
        <w:t>激光点数据不是瞬间获得的</w:t>
      </w:r>
    </w:p>
    <w:p w14:paraId="6AD6CC2F" w14:textId="77777777" w:rsidR="000D242B" w:rsidRPr="001E7E44" w:rsidRDefault="000D242B" w:rsidP="000D242B">
      <w:pPr>
        <w:pStyle w:val="a9"/>
        <w:numPr>
          <w:ilvl w:val="0"/>
          <w:numId w:val="24"/>
        </w:numPr>
        <w:ind w:firstLineChars="0"/>
        <w:jc w:val="left"/>
      </w:pPr>
      <w:r w:rsidRPr="001E7E44">
        <w:rPr>
          <w:rFonts w:hint="eastAsia"/>
        </w:rPr>
        <w:t>激光测量时伴随着机器人的运动</w:t>
      </w:r>
    </w:p>
    <w:p w14:paraId="4D641AD7" w14:textId="77777777" w:rsidR="000D242B" w:rsidRPr="001E7E44" w:rsidRDefault="000D242B" w:rsidP="000D242B">
      <w:pPr>
        <w:pStyle w:val="a9"/>
        <w:numPr>
          <w:ilvl w:val="0"/>
          <w:numId w:val="24"/>
        </w:numPr>
        <w:ind w:firstLineChars="0"/>
        <w:jc w:val="left"/>
      </w:pPr>
      <w:r w:rsidRPr="001E7E44">
        <w:rPr>
          <w:rFonts w:hint="eastAsia"/>
        </w:rPr>
        <w:t>激光帧率较低时，机器人的运动不能忽略</w:t>
      </w:r>
    </w:p>
    <w:p w14:paraId="14667603" w14:textId="77777777" w:rsidR="000D242B" w:rsidRDefault="000D242B" w:rsidP="000D242B">
      <w:pPr>
        <w:pStyle w:val="a9"/>
        <w:ind w:left="420" w:firstLineChars="0" w:firstLine="0"/>
        <w:rPr>
          <w:b/>
          <w:bCs/>
          <w:u w:val="single"/>
        </w:rPr>
      </w:pPr>
      <w:r>
        <w:rPr>
          <w:rFonts w:hint="eastAsia"/>
          <w:b/>
          <w:bCs/>
          <w:u w:val="single"/>
        </w:rPr>
        <w:t>V</w:t>
      </w:r>
      <w:r>
        <w:rPr>
          <w:b/>
          <w:bCs/>
          <w:u w:val="single"/>
        </w:rPr>
        <w:t>LP</w:t>
      </w:r>
      <w:r>
        <w:rPr>
          <w:rFonts w:hint="eastAsia"/>
          <w:b/>
          <w:bCs/>
          <w:u w:val="single"/>
        </w:rPr>
        <w:t>16</w:t>
      </w:r>
      <w:r>
        <w:rPr>
          <w:b/>
          <w:bCs/>
          <w:u w:val="single"/>
        </w:rPr>
        <w:t xml:space="preserve"> 10HZ -100ms</w:t>
      </w:r>
    </w:p>
    <w:p w14:paraId="39CA04A4" w14:textId="77777777" w:rsidR="000D242B" w:rsidRDefault="000D242B" w:rsidP="000D242B">
      <w:pPr>
        <w:pStyle w:val="a9"/>
        <w:ind w:left="420" w:firstLineChars="0" w:firstLine="0"/>
        <w:rPr>
          <w:b/>
          <w:bCs/>
          <w:u w:val="single"/>
        </w:rPr>
      </w:pPr>
      <w:r>
        <w:rPr>
          <w:rFonts w:hint="eastAsia"/>
          <w:b/>
          <w:bCs/>
          <w:u w:val="single"/>
        </w:rPr>
        <w:t>用于畸变去除的方法有：</w:t>
      </w:r>
    </w:p>
    <w:p w14:paraId="1620E039" w14:textId="77777777" w:rsidR="000D242B" w:rsidRPr="00F91575" w:rsidRDefault="000D242B" w:rsidP="000D242B">
      <w:pPr>
        <w:pStyle w:val="a9"/>
        <w:numPr>
          <w:ilvl w:val="0"/>
          <w:numId w:val="25"/>
        </w:numPr>
        <w:ind w:firstLineChars="0"/>
        <w:rPr>
          <w:b/>
          <w:bCs/>
        </w:rPr>
      </w:pPr>
      <w:r w:rsidRPr="00F91575">
        <w:rPr>
          <w:rFonts w:hint="eastAsia"/>
          <w:b/>
          <w:bCs/>
        </w:rPr>
        <w:t>纯估计方法</w:t>
      </w:r>
    </w:p>
    <w:p w14:paraId="0646999E" w14:textId="77777777" w:rsidR="000D242B" w:rsidRPr="00F91575" w:rsidRDefault="000D242B" w:rsidP="000D242B">
      <w:pPr>
        <w:pStyle w:val="a9"/>
        <w:numPr>
          <w:ilvl w:val="0"/>
          <w:numId w:val="25"/>
        </w:numPr>
        <w:ind w:firstLineChars="0"/>
        <w:rPr>
          <w:b/>
          <w:bCs/>
        </w:rPr>
      </w:pPr>
      <w:r w:rsidRPr="00F91575">
        <w:rPr>
          <w:rFonts w:hint="eastAsia"/>
          <w:b/>
          <w:bCs/>
        </w:rPr>
        <w:t>里程计辅助方法</w:t>
      </w:r>
    </w:p>
    <w:p w14:paraId="5D7FEAA2" w14:textId="77777777" w:rsidR="000D242B" w:rsidRPr="00F91575" w:rsidRDefault="000D242B" w:rsidP="000D242B">
      <w:pPr>
        <w:pStyle w:val="a9"/>
        <w:numPr>
          <w:ilvl w:val="0"/>
          <w:numId w:val="25"/>
        </w:numPr>
        <w:ind w:firstLineChars="0"/>
        <w:rPr>
          <w:b/>
          <w:bCs/>
        </w:rPr>
      </w:pPr>
      <w:r w:rsidRPr="00F91575">
        <w:rPr>
          <w:rFonts w:hint="eastAsia"/>
          <w:b/>
          <w:bCs/>
        </w:rPr>
        <w:t>融合的方法</w:t>
      </w:r>
    </w:p>
    <w:p w14:paraId="0F593773" w14:textId="77777777" w:rsidR="000D242B" w:rsidRDefault="000D242B" w:rsidP="000D242B">
      <w:pPr>
        <w:ind w:left="420"/>
      </w:pPr>
      <w:r>
        <w:rPr>
          <w:rFonts w:hint="eastAsia"/>
          <w:b/>
          <w:bCs/>
          <w:u w:val="single"/>
        </w:rPr>
        <w:t>纯估计的方法</w:t>
      </w:r>
      <w:r w:rsidRPr="001E7E44">
        <w:rPr>
          <w:rFonts w:hint="eastAsia"/>
        </w:rPr>
        <w:t>：类I</w:t>
      </w:r>
      <w:r w:rsidRPr="001E7E44">
        <w:t>CP</w:t>
      </w:r>
      <w:r w:rsidRPr="001E7E44">
        <w:rPr>
          <w:rFonts w:hint="eastAsia"/>
        </w:rPr>
        <w:t>的方法，作用是配准点云。</w:t>
      </w:r>
      <w:r>
        <w:rPr>
          <w:rFonts w:hint="eastAsia"/>
        </w:rPr>
        <w:t>核心是求解R和t</w:t>
      </w:r>
      <w:r>
        <w:t>,</w:t>
      </w:r>
      <w:r>
        <w:rPr>
          <w:rFonts w:hint="eastAsia"/>
        </w:rPr>
        <w:t>是的误差函数最小（非线性最小二乘法）</w:t>
      </w:r>
    </w:p>
    <w:p w14:paraId="6CB0EE26" w14:textId="77777777" w:rsidR="000D242B" w:rsidRDefault="000D242B" w:rsidP="000D242B">
      <w:pPr>
        <w:ind w:left="420"/>
        <w:rPr>
          <w:b/>
          <w:bCs/>
          <w:u w:val="single"/>
        </w:rPr>
      </w:pPr>
      <w:r>
        <w:rPr>
          <w:rFonts w:hint="eastAsia"/>
          <w:b/>
          <w:bCs/>
          <w:u w:val="single"/>
        </w:rPr>
        <w:t>已知对应点的求解方法：</w:t>
      </w:r>
    </w:p>
    <w:p w14:paraId="5AAD0A8F" w14:textId="77777777" w:rsidR="000D242B" w:rsidRPr="001E7E44" w:rsidRDefault="000D242B" w:rsidP="000D242B">
      <w:pPr>
        <w:ind w:left="420"/>
      </w:pPr>
      <w:r w:rsidRPr="001E7E44">
        <w:rPr>
          <w:rFonts w:hint="eastAsia"/>
        </w:rPr>
        <w:t>将对应点求解点云的中心部分，然后对两帧点云进行去中心化，</w:t>
      </w:r>
      <w:r w:rsidRPr="001E7E44">
        <w:rPr>
          <w:rFonts w:hint="eastAsia"/>
          <w:highlight w:val="yellow"/>
        </w:rPr>
        <w:t>求解R和t</w:t>
      </w:r>
    </w:p>
    <w:p w14:paraId="3B7AF960" w14:textId="77777777" w:rsidR="000D242B" w:rsidRDefault="000D242B" w:rsidP="000D242B">
      <w:pPr>
        <w:ind w:left="420"/>
        <w:rPr>
          <w:b/>
          <w:bCs/>
          <w:u w:val="single"/>
        </w:rPr>
      </w:pPr>
      <w:r>
        <w:rPr>
          <w:rFonts w:hint="eastAsia"/>
          <w:b/>
          <w:bCs/>
          <w:u w:val="single"/>
        </w:rPr>
        <w:t>未知对应点的求解方法：（</w:t>
      </w:r>
      <w:r w:rsidRPr="005A3EE1">
        <w:rPr>
          <w:rFonts w:hint="eastAsia"/>
          <w:b/>
          <w:bCs/>
          <w:color w:val="FF0000"/>
          <w:u w:val="single"/>
        </w:rPr>
        <w:t>E</w:t>
      </w:r>
      <w:r w:rsidRPr="005A3EE1">
        <w:rPr>
          <w:b/>
          <w:bCs/>
          <w:color w:val="FF0000"/>
          <w:u w:val="single"/>
        </w:rPr>
        <w:t>M</w:t>
      </w:r>
      <w:r w:rsidRPr="005A3EE1">
        <w:rPr>
          <w:rFonts w:hint="eastAsia"/>
          <w:b/>
          <w:bCs/>
          <w:color w:val="FF0000"/>
          <w:u w:val="single"/>
        </w:rPr>
        <w:t>算法是什么意思</w:t>
      </w:r>
      <w:r>
        <w:rPr>
          <w:rFonts w:hint="eastAsia"/>
          <w:b/>
          <w:bCs/>
          <w:u w:val="single"/>
        </w:rPr>
        <w:t>）</w:t>
      </w:r>
    </w:p>
    <w:p w14:paraId="77BDA127" w14:textId="77777777" w:rsidR="000D242B" w:rsidRPr="001E7E44" w:rsidRDefault="000D242B" w:rsidP="000D242B">
      <w:pPr>
        <w:pStyle w:val="a9"/>
        <w:numPr>
          <w:ilvl w:val="0"/>
          <w:numId w:val="26"/>
        </w:numPr>
        <w:ind w:firstLineChars="0"/>
      </w:pPr>
      <w:r w:rsidRPr="001E7E44">
        <w:rPr>
          <w:rFonts w:hint="eastAsia"/>
        </w:rPr>
        <w:t>寻找对应点</w:t>
      </w:r>
      <w:r>
        <w:rPr>
          <w:rFonts w:hint="eastAsia"/>
        </w:rPr>
        <w:t>（对应点是欧氏距离最近的点）</w:t>
      </w:r>
    </w:p>
    <w:p w14:paraId="40DC47BC" w14:textId="77777777" w:rsidR="000D242B" w:rsidRPr="001E7E44" w:rsidRDefault="000D242B" w:rsidP="000D242B">
      <w:pPr>
        <w:pStyle w:val="a9"/>
        <w:numPr>
          <w:ilvl w:val="0"/>
          <w:numId w:val="26"/>
        </w:numPr>
        <w:ind w:firstLineChars="0"/>
      </w:pPr>
      <w:r w:rsidRPr="001E7E44">
        <w:rPr>
          <w:rFonts w:hint="eastAsia"/>
        </w:rPr>
        <w:t>根据此对应点计算R</w:t>
      </w:r>
      <w:r w:rsidRPr="001E7E44">
        <w:t>,T</w:t>
      </w:r>
    </w:p>
    <w:p w14:paraId="5DB8C6CB" w14:textId="77777777" w:rsidR="000D242B" w:rsidRPr="001E7E44" w:rsidRDefault="000D242B" w:rsidP="000D242B">
      <w:pPr>
        <w:pStyle w:val="a9"/>
        <w:numPr>
          <w:ilvl w:val="0"/>
          <w:numId w:val="26"/>
        </w:numPr>
        <w:ind w:firstLineChars="0"/>
      </w:pPr>
      <w:r w:rsidRPr="001E7E44">
        <w:rPr>
          <w:rFonts w:hint="eastAsia"/>
        </w:rPr>
        <w:t>对点云进行转换，计算误差</w:t>
      </w:r>
    </w:p>
    <w:p w14:paraId="14AF4F3D" w14:textId="77777777" w:rsidR="000D242B" w:rsidRDefault="000D242B" w:rsidP="000D242B">
      <w:pPr>
        <w:pStyle w:val="a9"/>
        <w:numPr>
          <w:ilvl w:val="0"/>
          <w:numId w:val="26"/>
        </w:numPr>
        <w:ind w:firstLineChars="0"/>
      </w:pPr>
      <w:r w:rsidRPr="001E7E44">
        <w:rPr>
          <w:rFonts w:hint="eastAsia"/>
        </w:rPr>
        <w:t>不断迭代，直至误差小于某一个值</w:t>
      </w:r>
    </w:p>
    <w:p w14:paraId="247F8372" w14:textId="77777777" w:rsidR="000D242B" w:rsidRDefault="000D242B" w:rsidP="000D242B">
      <w:pPr>
        <w:pStyle w:val="a9"/>
        <w:ind w:left="840" w:firstLineChars="0" w:firstLine="0"/>
      </w:pPr>
      <w:r>
        <w:rPr>
          <w:rFonts w:hint="eastAsia"/>
        </w:rPr>
        <w:t>I</w:t>
      </w:r>
      <w:r>
        <w:t>CP</w:t>
      </w:r>
      <w:r>
        <w:rPr>
          <w:rFonts w:hint="eastAsia"/>
        </w:rPr>
        <w:t>的缺点：</w:t>
      </w:r>
    </w:p>
    <w:p w14:paraId="4AE26D4D" w14:textId="77777777" w:rsidR="000D242B" w:rsidRDefault="000D242B" w:rsidP="000D242B">
      <w:pPr>
        <w:pStyle w:val="a9"/>
        <w:numPr>
          <w:ilvl w:val="0"/>
          <w:numId w:val="27"/>
        </w:numPr>
        <w:ind w:firstLineChars="0"/>
      </w:pPr>
      <w:r>
        <w:rPr>
          <w:rFonts w:hint="eastAsia"/>
        </w:rPr>
        <w:t>没有考虑激光的运动畸变</w:t>
      </w:r>
    </w:p>
    <w:p w14:paraId="6B880859" w14:textId="77777777" w:rsidR="000D242B" w:rsidRPr="001E7E44" w:rsidRDefault="000D242B" w:rsidP="000D242B">
      <w:pPr>
        <w:pStyle w:val="a9"/>
        <w:numPr>
          <w:ilvl w:val="0"/>
          <w:numId w:val="27"/>
        </w:numPr>
        <w:ind w:firstLineChars="0"/>
      </w:pPr>
      <w:r>
        <w:rPr>
          <w:rFonts w:hint="eastAsia"/>
        </w:rPr>
        <w:t>当前的激光数据是错误的</w:t>
      </w:r>
    </w:p>
    <w:p w14:paraId="5CB53551" w14:textId="77777777" w:rsidR="000D242B" w:rsidRDefault="000D242B" w:rsidP="000D242B">
      <w:pPr>
        <w:rPr>
          <w:b/>
          <w:bCs/>
          <w:u w:val="single"/>
        </w:rPr>
      </w:pPr>
      <w:r w:rsidRPr="00F91575">
        <w:rPr>
          <w:rFonts w:hint="eastAsia"/>
          <w:b/>
          <w:bCs/>
          <w:color w:val="FF0000"/>
          <w:u w:val="single"/>
        </w:rPr>
        <w:t>V</w:t>
      </w:r>
      <w:r w:rsidRPr="00F91575">
        <w:rPr>
          <w:b/>
          <w:bCs/>
          <w:color w:val="FF0000"/>
          <w:u w:val="single"/>
        </w:rPr>
        <w:t>ICP</w:t>
      </w:r>
      <w:r>
        <w:rPr>
          <w:rFonts w:hint="eastAsia"/>
          <w:b/>
          <w:bCs/>
          <w:u w:val="single"/>
        </w:rPr>
        <w:t>：</w:t>
      </w:r>
    </w:p>
    <w:p w14:paraId="2ECB4F5A" w14:textId="77777777" w:rsidR="000D242B" w:rsidRPr="005A3EE1" w:rsidRDefault="000D242B" w:rsidP="000D242B">
      <w:pPr>
        <w:pStyle w:val="a9"/>
        <w:numPr>
          <w:ilvl w:val="0"/>
          <w:numId w:val="28"/>
        </w:numPr>
        <w:ind w:firstLineChars="0"/>
      </w:pPr>
      <w:r w:rsidRPr="005A3EE1">
        <w:rPr>
          <w:rFonts w:hint="eastAsia"/>
        </w:rPr>
        <w:t>考虑了机器人的运动（但是认为是匀速运动）</w:t>
      </w:r>
    </w:p>
    <w:p w14:paraId="48AFEAE3" w14:textId="77777777" w:rsidR="000D242B" w:rsidRDefault="000D242B" w:rsidP="000D242B">
      <w:pPr>
        <w:pStyle w:val="a9"/>
        <w:numPr>
          <w:ilvl w:val="0"/>
          <w:numId w:val="28"/>
        </w:numPr>
        <w:ind w:firstLineChars="0"/>
      </w:pPr>
      <w:r w:rsidRPr="005A3EE1">
        <w:rPr>
          <w:rFonts w:hint="eastAsia"/>
        </w:rPr>
        <w:t>进行匹配的同时估计机器人的速度</w:t>
      </w:r>
    </w:p>
    <w:p w14:paraId="1FD2F357" w14:textId="77777777" w:rsidR="000D242B" w:rsidRDefault="000D242B" w:rsidP="000D242B">
      <w:pPr>
        <w:pStyle w:val="a9"/>
        <w:numPr>
          <w:ilvl w:val="0"/>
          <w:numId w:val="28"/>
        </w:numPr>
        <w:ind w:firstLineChars="0"/>
      </w:pPr>
      <w:r>
        <w:rPr>
          <w:rFonts w:hint="eastAsia"/>
        </w:rPr>
        <w:lastRenderedPageBreak/>
        <w:t>两帧之间的位置处进行线性查知（L</w:t>
      </w:r>
      <w:r>
        <w:t>OAM</w:t>
      </w:r>
      <w:r>
        <w:rPr>
          <w:rFonts w:hint="eastAsia"/>
        </w:rPr>
        <w:t>中用到了）</w:t>
      </w:r>
    </w:p>
    <w:p w14:paraId="7ACE0128" w14:textId="77777777" w:rsidR="000D242B" w:rsidRDefault="000D242B" w:rsidP="000D242B">
      <w:r>
        <w:rPr>
          <w:rFonts w:hint="eastAsia"/>
        </w:rPr>
        <w:t>缺点：</w:t>
      </w:r>
    </w:p>
    <w:p w14:paraId="4C0F5058" w14:textId="77777777" w:rsidR="000D242B" w:rsidRDefault="000D242B" w:rsidP="000D242B">
      <w:r>
        <w:rPr>
          <w:rFonts w:hint="eastAsia"/>
        </w:rPr>
        <w:t>对于低帧率的激光（5</w:t>
      </w:r>
      <w:r>
        <w:t>HZ</w:t>
      </w:r>
      <w:r>
        <w:rPr>
          <w:rFonts w:hint="eastAsia"/>
        </w:rPr>
        <w:t>，匀速运动假设不成立）</w:t>
      </w:r>
    </w:p>
    <w:p w14:paraId="028A20B5" w14:textId="77777777" w:rsidR="000D242B" w:rsidRPr="00F91575" w:rsidRDefault="000D242B" w:rsidP="000D242B">
      <w:r>
        <w:rPr>
          <w:rFonts w:hint="eastAsia"/>
        </w:rPr>
        <w:t>数据预处理和状态估计过程耦合</w:t>
      </w:r>
    </w:p>
    <w:p w14:paraId="08155FFA" w14:textId="77777777" w:rsidR="000D242B" w:rsidRDefault="000D242B" w:rsidP="000D242B">
      <w:pPr>
        <w:pStyle w:val="a9"/>
        <w:ind w:left="420" w:firstLineChars="0" w:firstLine="0"/>
        <w:jc w:val="center"/>
        <w:rPr>
          <w:b/>
          <w:bCs/>
          <w:u w:val="single"/>
        </w:rPr>
      </w:pPr>
    </w:p>
    <w:p w14:paraId="370FB158" w14:textId="77777777" w:rsidR="000D242B" w:rsidRDefault="000D242B" w:rsidP="000D242B">
      <w:pPr>
        <w:rPr>
          <w:b/>
          <w:bCs/>
          <w:u w:val="single"/>
        </w:rPr>
      </w:pPr>
      <w:r>
        <w:rPr>
          <w:rFonts w:hint="eastAsia"/>
          <w:b/>
          <w:bCs/>
          <w:u w:val="single"/>
        </w:rPr>
        <w:t>里程计辅助的方法</w:t>
      </w:r>
    </w:p>
    <w:p w14:paraId="70135E4A" w14:textId="77777777" w:rsidR="000D242B" w:rsidRPr="00F91575" w:rsidRDefault="000D242B" w:rsidP="000D242B">
      <w:pPr>
        <w:pStyle w:val="a9"/>
        <w:numPr>
          <w:ilvl w:val="0"/>
          <w:numId w:val="29"/>
        </w:numPr>
        <w:ind w:firstLineChars="0"/>
      </w:pPr>
      <w:r w:rsidRPr="00F91575">
        <w:rPr>
          <w:rFonts w:hint="eastAsia"/>
        </w:rPr>
        <w:t>较高的位子更新频率（200</w:t>
      </w:r>
      <w:r w:rsidRPr="00F91575">
        <w:t>HZ</w:t>
      </w:r>
      <w:r w:rsidRPr="00F91575">
        <w:rPr>
          <w:rFonts w:hint="eastAsia"/>
        </w:rPr>
        <w:t>.）可以比较准确的反应运动情况、</w:t>
      </w:r>
    </w:p>
    <w:p w14:paraId="32152BED" w14:textId="77777777" w:rsidR="000D242B" w:rsidRPr="00F91575" w:rsidRDefault="000D242B" w:rsidP="000D242B">
      <w:pPr>
        <w:pStyle w:val="a9"/>
        <w:numPr>
          <w:ilvl w:val="0"/>
          <w:numId w:val="29"/>
        </w:numPr>
        <w:ind w:firstLineChars="0"/>
      </w:pPr>
      <w:r w:rsidRPr="00F91575">
        <w:rPr>
          <w:rFonts w:hint="eastAsia"/>
        </w:rPr>
        <w:t>有较高的局部位姿估计，</w:t>
      </w:r>
    </w:p>
    <w:p w14:paraId="7143046D" w14:textId="77777777" w:rsidR="000D242B" w:rsidRPr="00F91575" w:rsidRDefault="000D242B" w:rsidP="000D242B">
      <w:pPr>
        <w:pStyle w:val="a9"/>
        <w:numPr>
          <w:ilvl w:val="0"/>
          <w:numId w:val="29"/>
        </w:numPr>
        <w:ind w:firstLineChars="0"/>
      </w:pPr>
      <w:r w:rsidRPr="00F91575">
        <w:rPr>
          <w:rFonts w:hint="eastAsia"/>
        </w:rPr>
        <w:t>跟状态估计完全解耦</w:t>
      </w:r>
    </w:p>
    <w:p w14:paraId="330DC7EE" w14:textId="77777777" w:rsidR="000D242B" w:rsidRDefault="000D242B" w:rsidP="000D242B">
      <w:pPr>
        <w:rPr>
          <w:b/>
          <w:bCs/>
          <w:u w:val="single"/>
        </w:rPr>
      </w:pPr>
      <w:r>
        <w:rPr>
          <w:rFonts w:hint="eastAsia"/>
          <w:b/>
          <w:bCs/>
          <w:u w:val="single"/>
        </w:rPr>
        <w:t>惯性测量单元（I</w:t>
      </w:r>
      <w:r>
        <w:rPr>
          <w:b/>
          <w:bCs/>
          <w:u w:val="single"/>
        </w:rPr>
        <w:t>MU</w:t>
      </w:r>
      <w:r>
        <w:rPr>
          <w:rFonts w:hint="eastAsia"/>
          <w:b/>
          <w:bCs/>
          <w:u w:val="single"/>
        </w:rPr>
        <w:t>）：</w:t>
      </w:r>
    </w:p>
    <w:p w14:paraId="32BBB287" w14:textId="77777777" w:rsidR="000D242B" w:rsidRPr="003058E3" w:rsidRDefault="000D242B" w:rsidP="000D242B">
      <w:r w:rsidRPr="003058E3">
        <w:rPr>
          <w:rFonts w:hint="eastAsia"/>
        </w:rPr>
        <w:t>直接测量</w:t>
      </w:r>
      <w:r w:rsidRPr="003058E3">
        <w:rPr>
          <w:rFonts w:hint="eastAsia"/>
          <w:b/>
          <w:bCs/>
        </w:rPr>
        <w:t>角速度</w:t>
      </w:r>
      <w:r w:rsidRPr="003058E3">
        <w:rPr>
          <w:rFonts w:hint="eastAsia"/>
        </w:rPr>
        <w:t>和</w:t>
      </w:r>
      <w:r w:rsidRPr="003058E3">
        <w:rPr>
          <w:rFonts w:hint="eastAsia"/>
          <w:b/>
          <w:bCs/>
        </w:rPr>
        <w:t>线加速度</w:t>
      </w:r>
    </w:p>
    <w:p w14:paraId="65BCC04E" w14:textId="77777777" w:rsidR="000D242B" w:rsidRPr="003058E3" w:rsidRDefault="000D242B" w:rsidP="000D242B">
      <w:r w:rsidRPr="003058E3">
        <w:rPr>
          <w:rFonts w:hint="eastAsia"/>
        </w:rPr>
        <w:t>具有较高的</w:t>
      </w:r>
      <w:r w:rsidRPr="003058E3">
        <w:rPr>
          <w:rFonts w:hint="eastAsia"/>
          <w:b/>
          <w:bCs/>
        </w:rPr>
        <w:t>角速度测量精度</w:t>
      </w:r>
    </w:p>
    <w:p w14:paraId="152A5352" w14:textId="77777777" w:rsidR="000D242B" w:rsidRPr="003058E3" w:rsidRDefault="000D242B" w:rsidP="000D242B">
      <w:r w:rsidRPr="003058E3">
        <w:rPr>
          <w:rFonts w:hint="eastAsia"/>
          <w:b/>
          <w:bCs/>
        </w:rPr>
        <w:t>测量频率极高</w:t>
      </w:r>
      <w:r w:rsidRPr="003058E3">
        <w:rPr>
          <w:rFonts w:hint="eastAsia"/>
        </w:rPr>
        <w:t>（1k</w:t>
      </w:r>
      <w:r w:rsidRPr="003058E3">
        <w:t>HZ-</w:t>
      </w:r>
      <w:r w:rsidRPr="003058E3">
        <w:rPr>
          <w:rFonts w:hint="eastAsia"/>
        </w:rPr>
        <w:t>8kHZ</w:t>
      </w:r>
      <w:r w:rsidRPr="003058E3">
        <w:t>）</w:t>
      </w:r>
    </w:p>
    <w:p w14:paraId="13CB223F" w14:textId="77777777" w:rsidR="000D242B" w:rsidRPr="003058E3" w:rsidRDefault="000D242B" w:rsidP="000D242B">
      <w:r w:rsidRPr="003058E3">
        <w:rPr>
          <w:rFonts w:hint="eastAsia"/>
          <w:b/>
          <w:bCs/>
        </w:rPr>
        <w:t>线加速度精度太差</w:t>
      </w:r>
      <w:r w:rsidRPr="003058E3">
        <w:rPr>
          <w:rFonts w:hint="eastAsia"/>
        </w:rPr>
        <w:t>，二次积分在局部的精度依旧很差</w:t>
      </w:r>
    </w:p>
    <w:p w14:paraId="72ED79DD" w14:textId="77777777" w:rsidR="000D242B" w:rsidRDefault="000D242B" w:rsidP="000D242B">
      <w:pPr>
        <w:rPr>
          <w:b/>
          <w:bCs/>
          <w:u w:val="single"/>
        </w:rPr>
      </w:pPr>
      <w:r>
        <w:rPr>
          <w:rFonts w:hint="eastAsia"/>
          <w:b/>
          <w:bCs/>
          <w:u w:val="single"/>
        </w:rPr>
        <w:t>轮式里程计：</w:t>
      </w:r>
    </w:p>
    <w:p w14:paraId="1B690F38" w14:textId="77777777" w:rsidR="000D242B" w:rsidRPr="003058E3" w:rsidRDefault="000D242B" w:rsidP="000D242B">
      <w:r w:rsidRPr="003058E3">
        <w:rPr>
          <w:rFonts w:hint="eastAsia"/>
        </w:rPr>
        <w:t>直接测量机器人的</w:t>
      </w:r>
      <w:r w:rsidRPr="003058E3">
        <w:rPr>
          <w:rFonts w:hint="eastAsia"/>
          <w:b/>
          <w:bCs/>
        </w:rPr>
        <w:t>位移和角度</w:t>
      </w:r>
    </w:p>
    <w:p w14:paraId="28799B9B" w14:textId="77777777" w:rsidR="000D242B" w:rsidRPr="003058E3" w:rsidRDefault="000D242B" w:rsidP="000D242B">
      <w:r w:rsidRPr="003058E3">
        <w:rPr>
          <w:rFonts w:hint="eastAsia"/>
        </w:rPr>
        <w:t>具有较高的</w:t>
      </w:r>
      <w:r w:rsidRPr="003058E3">
        <w:rPr>
          <w:rFonts w:hint="eastAsia"/>
          <w:b/>
          <w:bCs/>
        </w:rPr>
        <w:t>局部角度测量精度</w:t>
      </w:r>
    </w:p>
    <w:p w14:paraId="5C534EFE" w14:textId="77777777" w:rsidR="000D242B" w:rsidRPr="003058E3" w:rsidRDefault="000D242B" w:rsidP="000D242B">
      <w:r w:rsidRPr="003058E3">
        <w:rPr>
          <w:rFonts w:hint="eastAsia"/>
        </w:rPr>
        <w:t>具有较高的</w:t>
      </w:r>
      <w:r w:rsidRPr="003058E3">
        <w:rPr>
          <w:rFonts w:hint="eastAsia"/>
          <w:b/>
          <w:bCs/>
        </w:rPr>
        <w:t>局部位置测量精度</w:t>
      </w:r>
    </w:p>
    <w:p w14:paraId="030A3D45" w14:textId="77777777" w:rsidR="000D242B" w:rsidRDefault="000D242B" w:rsidP="000D242B">
      <w:r w:rsidRPr="003058E3">
        <w:rPr>
          <w:rFonts w:hint="eastAsia"/>
        </w:rPr>
        <w:t>更新</w:t>
      </w:r>
      <w:r>
        <w:rPr>
          <w:rFonts w:hint="eastAsia"/>
        </w:rPr>
        <w:t>测量</w:t>
      </w:r>
      <w:r w:rsidRPr="003058E3">
        <w:rPr>
          <w:rFonts w:hint="eastAsia"/>
        </w:rPr>
        <w:t>速度较高（100</w:t>
      </w:r>
      <w:r w:rsidRPr="003058E3">
        <w:t>HZ-</w:t>
      </w:r>
      <w:r w:rsidRPr="003058E3">
        <w:rPr>
          <w:rFonts w:hint="eastAsia"/>
        </w:rPr>
        <w:t>200</w:t>
      </w:r>
      <w:r w:rsidRPr="003058E3">
        <w:t>HZ</w:t>
      </w:r>
      <w:r w:rsidRPr="003058E3">
        <w:rPr>
          <w:rFonts w:hint="eastAsia"/>
        </w:rPr>
        <w:t>）</w:t>
      </w:r>
    </w:p>
    <w:p w14:paraId="3ADD2F1F" w14:textId="77777777" w:rsidR="000D242B" w:rsidRDefault="000D242B" w:rsidP="000D242B">
      <w:pPr>
        <w:rPr>
          <w:color w:val="FF0000"/>
        </w:rPr>
      </w:pPr>
      <w:r w:rsidRPr="003058E3">
        <w:rPr>
          <w:rFonts w:hint="eastAsia"/>
          <w:color w:val="FF0000"/>
        </w:rPr>
        <w:t>单片机用的是usb</w:t>
      </w:r>
      <w:r w:rsidRPr="003058E3">
        <w:rPr>
          <w:color w:val="FF0000"/>
        </w:rPr>
        <w:t>3.0</w:t>
      </w:r>
      <w:r w:rsidRPr="003058E3">
        <w:rPr>
          <w:rFonts w:hint="eastAsia"/>
          <w:color w:val="FF0000"/>
        </w:rPr>
        <w:t>吗</w:t>
      </w:r>
    </w:p>
    <w:p w14:paraId="526594CD" w14:textId="77777777" w:rsidR="000D242B" w:rsidRDefault="000D242B" w:rsidP="000D242B">
      <w:r w:rsidRPr="003058E3">
        <w:rPr>
          <w:rFonts w:hint="eastAsia"/>
        </w:rPr>
        <w:t>在处理器上处理，利用C</w:t>
      </w:r>
      <w:r w:rsidRPr="003058E3">
        <w:t>PU</w:t>
      </w:r>
      <w:r w:rsidRPr="003058E3">
        <w:rPr>
          <w:rFonts w:hint="eastAsia"/>
        </w:rPr>
        <w:t>读取激光雷达数据，同时在单片机上传里程计积分数据，两者进行时间同步。在C</w:t>
      </w:r>
      <w:r w:rsidRPr="003058E3">
        <w:t>PU</w:t>
      </w:r>
      <w:r w:rsidRPr="003058E3">
        <w:rPr>
          <w:rFonts w:hint="eastAsia"/>
        </w:rPr>
        <w:t>上统一进行</w:t>
      </w:r>
      <w:r>
        <w:rPr>
          <w:rFonts w:hint="eastAsia"/>
        </w:rPr>
        <w:t>运动</w:t>
      </w:r>
      <w:r w:rsidRPr="003058E3">
        <w:rPr>
          <w:rFonts w:hint="eastAsia"/>
        </w:rPr>
        <w:t>畸变去除。</w:t>
      </w:r>
    </w:p>
    <w:p w14:paraId="1E0A5378" w14:textId="77777777" w:rsidR="000D242B" w:rsidRDefault="000D242B" w:rsidP="000D242B">
      <w:r>
        <w:rPr>
          <w:rFonts w:hint="eastAsia"/>
        </w:rPr>
        <w:t>体系清晰，不会产生延时，但是会进行时间同步、需要进行位姿插值。</w:t>
      </w:r>
    </w:p>
    <w:p w14:paraId="0D30D1A7" w14:textId="77777777" w:rsidR="000D242B" w:rsidRDefault="000D242B" w:rsidP="000D242B">
      <w:r>
        <w:rPr>
          <w:rFonts w:hint="eastAsia"/>
        </w:rPr>
        <w:t>轮式里程计</w:t>
      </w:r>
    </w:p>
    <w:p w14:paraId="24E7A9D8" w14:textId="77777777" w:rsidR="000D242B" w:rsidRDefault="000D242B" w:rsidP="000D242B">
      <w:pPr>
        <w:pStyle w:val="a9"/>
        <w:numPr>
          <w:ilvl w:val="0"/>
          <w:numId w:val="30"/>
        </w:numPr>
        <w:ind w:firstLineChars="0"/>
      </w:pPr>
      <w:r>
        <w:rPr>
          <w:rFonts w:hint="eastAsia"/>
        </w:rPr>
        <w:t>求解当前帧激光数据中每一个激光点对应的机器人位姿，求解起始时刻之间这一段时间的的机器人位姿</w:t>
      </w:r>
    </w:p>
    <w:p w14:paraId="666B8375" w14:textId="77777777" w:rsidR="000D242B" w:rsidRDefault="000D242B" w:rsidP="000D242B">
      <w:pPr>
        <w:pStyle w:val="a9"/>
        <w:numPr>
          <w:ilvl w:val="0"/>
          <w:numId w:val="30"/>
        </w:numPr>
        <w:ind w:firstLineChars="0"/>
      </w:pPr>
      <w:r>
        <w:rPr>
          <w:rFonts w:hint="eastAsia"/>
        </w:rPr>
        <w:t>根据求解的位姿把所有激光点转换到同一坐标系下</w:t>
      </w:r>
    </w:p>
    <w:p w14:paraId="459EFDFD" w14:textId="77777777" w:rsidR="000D242B" w:rsidRDefault="000D242B" w:rsidP="000D242B">
      <w:pPr>
        <w:pStyle w:val="a9"/>
        <w:numPr>
          <w:ilvl w:val="0"/>
          <w:numId w:val="30"/>
        </w:numPr>
        <w:ind w:firstLineChars="0"/>
      </w:pPr>
      <w:r>
        <w:rPr>
          <w:rFonts w:hint="eastAsia"/>
        </w:rPr>
        <w:t>重新封装成一帧数据发布出去</w:t>
      </w:r>
    </w:p>
    <w:p w14:paraId="7F82AE9E" w14:textId="77777777" w:rsidR="000D242B" w:rsidRDefault="000D242B" w:rsidP="000D242B">
      <w:r>
        <w:rPr>
          <w:rFonts w:hint="eastAsia"/>
        </w:rPr>
        <w:t>R</w:t>
      </w:r>
      <w:r>
        <w:t>OS</w:t>
      </w:r>
      <w:r>
        <w:rPr>
          <w:rFonts w:hint="eastAsia"/>
        </w:rPr>
        <w:t>中自带的机制可以用于同步</w:t>
      </w:r>
    </w:p>
    <w:p w14:paraId="5371F030" w14:textId="77777777" w:rsidR="000D242B" w:rsidRDefault="000D242B" w:rsidP="000D242B">
      <w:r>
        <w:rPr>
          <w:rFonts w:hint="eastAsia"/>
        </w:rPr>
        <w:t>（进行线性差值）</w:t>
      </w:r>
    </w:p>
    <w:p w14:paraId="551846F7" w14:textId="77777777" w:rsidR="000D242B" w:rsidRDefault="000D242B" w:rsidP="000D242B">
      <w:r>
        <w:rPr>
          <w:rFonts w:hint="eastAsia"/>
        </w:rPr>
        <w:t>或者可以进行二次差值：</w:t>
      </w:r>
    </w:p>
    <w:p w14:paraId="1F67504B" w14:textId="77777777" w:rsidR="000D242B" w:rsidRDefault="000D242B" w:rsidP="000D242B">
      <w:r>
        <w:rPr>
          <w:rFonts w:hint="eastAsia"/>
        </w:rPr>
        <w:t>在一帧激光数据之间，认为机器人是匀加速运动（这个假设更加合理，可信度更高一些）</w:t>
      </w:r>
    </w:p>
    <w:p w14:paraId="59800990" w14:textId="77777777" w:rsidR="000D242B" w:rsidRDefault="000D242B" w:rsidP="000D242B">
      <w:r>
        <w:rPr>
          <w:rFonts w:hint="eastAsia"/>
        </w:rPr>
        <w:t>机器人的位姿就是关于时间的二次函数</w:t>
      </w:r>
    </w:p>
    <w:p w14:paraId="1FFBBB9F" w14:textId="77777777" w:rsidR="000D242B" w:rsidRDefault="000D242B" w:rsidP="000D242B">
      <w:r>
        <w:rPr>
          <w:rFonts w:hint="eastAsia"/>
        </w:rPr>
        <w:t>也可以进行二次曲线的拟合</w:t>
      </w:r>
    </w:p>
    <w:p w14:paraId="1759823B" w14:textId="77777777" w:rsidR="000D242B" w:rsidRDefault="000D242B" w:rsidP="000D242B">
      <w:r>
        <w:rPr>
          <w:rFonts w:hint="eastAsia"/>
        </w:rPr>
        <w:t>用分段线性函数对二次曲线进行近似得到位姿，进行坐标变换，然后转换后的坐标转换为激光数据发不出去</w:t>
      </w:r>
    </w:p>
    <w:p w14:paraId="5FE5BF23" w14:textId="77777777" w:rsidR="000D242B" w:rsidRPr="003058E3" w:rsidRDefault="000D242B" w:rsidP="000D242B">
      <w:pPr>
        <w:jc w:val="center"/>
      </w:pPr>
      <w:r>
        <w:rPr>
          <w:noProof/>
        </w:rPr>
        <w:drawing>
          <wp:inline distT="0" distB="0" distL="0" distR="0" wp14:anchorId="5068FD2E" wp14:editId="66C5A60D">
            <wp:extent cx="3961905" cy="14761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61905" cy="1476190"/>
                    </a:xfrm>
                    <a:prstGeom prst="rect">
                      <a:avLst/>
                    </a:prstGeom>
                  </pic:spPr>
                </pic:pic>
              </a:graphicData>
            </a:graphic>
          </wp:inline>
        </w:drawing>
      </w:r>
    </w:p>
    <w:p w14:paraId="0BE29A47" w14:textId="77777777" w:rsidR="000D242B" w:rsidRPr="00A77291" w:rsidRDefault="000D242B" w:rsidP="000D242B">
      <w:pPr>
        <w:rPr>
          <w:b/>
          <w:bCs/>
          <w:u w:val="single"/>
        </w:rPr>
      </w:pPr>
    </w:p>
    <w:p w14:paraId="0F45533D" w14:textId="77777777" w:rsidR="000D242B" w:rsidRDefault="000D242B" w:rsidP="000D242B">
      <w:pPr>
        <w:pStyle w:val="8"/>
      </w:pPr>
      <w:r>
        <w:rPr>
          <w:rFonts w:hint="eastAsia"/>
        </w:rPr>
        <w:t>融合的方法去除运动畸变</w:t>
      </w:r>
    </w:p>
    <w:p w14:paraId="7196FC89" w14:textId="77777777" w:rsidR="000D242B" w:rsidRDefault="000D242B" w:rsidP="000D242B">
      <w:pPr>
        <w:pStyle w:val="a9"/>
        <w:ind w:left="420" w:firstLineChars="0" w:firstLine="0"/>
        <w:jc w:val="center"/>
        <w:rPr>
          <w:b/>
          <w:bCs/>
          <w:u w:val="single"/>
        </w:rPr>
      </w:pPr>
      <w:r>
        <w:rPr>
          <w:rFonts w:hint="eastAsia"/>
          <w:b/>
          <w:bCs/>
          <w:u w:val="single"/>
        </w:rPr>
        <w:t>（这里注意位置误差的线性假设比位置的线性假设更加合理）</w:t>
      </w:r>
    </w:p>
    <w:p w14:paraId="48630882" w14:textId="77777777" w:rsidR="000D242B" w:rsidRPr="004C64C4" w:rsidRDefault="000D242B" w:rsidP="000D242B">
      <w:pPr>
        <w:pStyle w:val="a9"/>
        <w:numPr>
          <w:ilvl w:val="0"/>
          <w:numId w:val="31"/>
        </w:numPr>
        <w:ind w:firstLineChars="0"/>
      </w:pPr>
      <w:r w:rsidRPr="004C64C4">
        <w:rPr>
          <w:rFonts w:hint="eastAsia"/>
        </w:rPr>
        <w:t>用</w:t>
      </w:r>
      <w:r w:rsidRPr="004C64C4">
        <w:rPr>
          <w:rFonts w:hint="eastAsia"/>
          <w:b/>
          <w:bCs/>
        </w:rPr>
        <w:t>里程计方法进行校正</w:t>
      </w:r>
      <w:r w:rsidRPr="004C64C4">
        <w:rPr>
          <w:rFonts w:hint="eastAsia"/>
        </w:rPr>
        <w:t>，去除大部分的运动畸变</w:t>
      </w:r>
    </w:p>
    <w:p w14:paraId="1A4A3D11" w14:textId="77777777" w:rsidR="000D242B" w:rsidRPr="004C64C4" w:rsidRDefault="000D242B" w:rsidP="000D242B">
      <w:pPr>
        <w:pStyle w:val="a9"/>
        <w:numPr>
          <w:ilvl w:val="0"/>
          <w:numId w:val="31"/>
        </w:numPr>
        <w:ind w:firstLineChars="0"/>
      </w:pPr>
      <w:r w:rsidRPr="004C64C4">
        <w:rPr>
          <w:rFonts w:hint="eastAsia"/>
        </w:rPr>
        <w:t>假设</w:t>
      </w:r>
      <w:r w:rsidRPr="004C64C4">
        <w:rPr>
          <w:rFonts w:hint="eastAsia"/>
          <w:b/>
          <w:bCs/>
        </w:rPr>
        <w:t>误差值线性分布</w:t>
      </w:r>
    </w:p>
    <w:p w14:paraId="2D1586D9" w14:textId="77777777" w:rsidR="000D242B" w:rsidRPr="004C64C4" w:rsidRDefault="000D242B" w:rsidP="000D242B">
      <w:pPr>
        <w:pStyle w:val="a9"/>
        <w:numPr>
          <w:ilvl w:val="0"/>
          <w:numId w:val="31"/>
        </w:numPr>
        <w:ind w:firstLineChars="0"/>
      </w:pPr>
      <w:r w:rsidRPr="004C64C4">
        <w:rPr>
          <w:rFonts w:hint="eastAsia"/>
        </w:rPr>
        <w:t>用I</w:t>
      </w:r>
      <w:r w:rsidRPr="004C64C4">
        <w:t xml:space="preserve">CP </w:t>
      </w:r>
      <w:r w:rsidRPr="004C64C4">
        <w:rPr>
          <w:rFonts w:hint="eastAsia"/>
        </w:rPr>
        <w:t>的方法进行匹配，</w:t>
      </w:r>
      <w:r w:rsidRPr="004C64C4">
        <w:rPr>
          <w:rFonts w:hint="eastAsia"/>
          <w:b/>
          <w:bCs/>
        </w:rPr>
        <w:t>匹配结果作为正确值</w:t>
      </w:r>
      <w:r w:rsidRPr="004C64C4">
        <w:rPr>
          <w:rFonts w:hint="eastAsia"/>
        </w:rPr>
        <w:t>，得到里程计的误差值</w:t>
      </w:r>
    </w:p>
    <w:p w14:paraId="2DE30C39" w14:textId="77777777" w:rsidR="000D242B" w:rsidRPr="004C64C4" w:rsidRDefault="000D242B" w:rsidP="000D242B">
      <w:pPr>
        <w:pStyle w:val="a9"/>
        <w:numPr>
          <w:ilvl w:val="0"/>
          <w:numId w:val="31"/>
        </w:numPr>
        <w:ind w:firstLineChars="0"/>
      </w:pPr>
      <w:r w:rsidRPr="004C64C4">
        <w:rPr>
          <w:rFonts w:hint="eastAsia"/>
        </w:rPr>
        <w:t>把误差值均摊到每一个</w:t>
      </w:r>
      <w:r>
        <w:rPr>
          <w:rFonts w:hint="eastAsia"/>
        </w:rPr>
        <w:t>点上，重新</w:t>
      </w:r>
      <w:r w:rsidRPr="004C64C4">
        <w:rPr>
          <w:rFonts w:hint="eastAsia"/>
        </w:rPr>
        <w:t>进行激光</w:t>
      </w:r>
      <w:r>
        <w:rPr>
          <w:rFonts w:hint="eastAsia"/>
        </w:rPr>
        <w:t>点</w:t>
      </w:r>
      <w:r w:rsidRPr="004C64C4">
        <w:rPr>
          <w:rFonts w:hint="eastAsia"/>
        </w:rPr>
        <w:t>位置修正</w:t>
      </w:r>
    </w:p>
    <w:p w14:paraId="7A58B4EE" w14:textId="77777777" w:rsidR="000D242B" w:rsidRPr="004C64C4" w:rsidRDefault="000D242B" w:rsidP="000D242B">
      <w:pPr>
        <w:pStyle w:val="a9"/>
        <w:numPr>
          <w:ilvl w:val="0"/>
          <w:numId w:val="31"/>
        </w:numPr>
        <w:ind w:firstLineChars="0"/>
      </w:pPr>
      <w:r>
        <w:rPr>
          <w:rFonts w:hint="eastAsia"/>
        </w:rPr>
        <w:t>再</w:t>
      </w:r>
      <w:r w:rsidRPr="004C64C4">
        <w:rPr>
          <w:rFonts w:hint="eastAsia"/>
        </w:rPr>
        <w:t>进行I</w:t>
      </w:r>
      <w:r w:rsidRPr="004C64C4">
        <w:t xml:space="preserve">CP </w:t>
      </w:r>
      <w:r w:rsidRPr="004C64C4">
        <w:rPr>
          <w:rFonts w:hint="eastAsia"/>
        </w:rPr>
        <w:t>迭代，直到收敛</w:t>
      </w:r>
    </w:p>
    <w:p w14:paraId="38220094" w14:textId="77777777" w:rsidR="000D242B" w:rsidRPr="00457431" w:rsidRDefault="000D242B" w:rsidP="000D242B">
      <w:pPr>
        <w:pStyle w:val="6"/>
      </w:pPr>
      <w:r w:rsidRPr="00457431">
        <w:rPr>
          <w:rFonts w:hint="eastAsia"/>
        </w:rPr>
        <w:t>激光的前端配准（前端匹配</w:t>
      </w:r>
      <w:r>
        <w:rPr>
          <w:rFonts w:hint="eastAsia"/>
        </w:rPr>
        <w:t>、帧间匹配</w:t>
      </w:r>
      <w:r w:rsidRPr="00457431">
        <w:rPr>
          <w:rFonts w:hint="eastAsia"/>
        </w:rPr>
        <w:t>）算法</w:t>
      </w:r>
    </w:p>
    <w:p w14:paraId="0B7CF9D2" w14:textId="77777777" w:rsidR="000D242B" w:rsidRDefault="000D242B" w:rsidP="000D242B">
      <w:pPr>
        <w:pStyle w:val="a9"/>
        <w:ind w:left="420" w:firstLineChars="0" w:firstLine="0"/>
        <w:jc w:val="center"/>
        <w:rPr>
          <w:b/>
          <w:bCs/>
          <w:u w:val="single"/>
        </w:rPr>
      </w:pPr>
    </w:p>
    <w:p w14:paraId="5488AEC7" w14:textId="77777777" w:rsidR="000D242B" w:rsidRDefault="000D242B" w:rsidP="000D242B">
      <w:pPr>
        <w:rPr>
          <w:b/>
          <w:bCs/>
          <w:u w:val="single"/>
        </w:rPr>
      </w:pPr>
      <w:r>
        <w:rPr>
          <w:rFonts w:hint="eastAsia"/>
          <w:b/>
          <w:bCs/>
          <w:u w:val="single"/>
        </w:rPr>
        <w:t>常见的帧间匹配方法：（自上而下精度逐渐增加）</w:t>
      </w:r>
    </w:p>
    <w:p w14:paraId="1AA5D8B2" w14:textId="77777777" w:rsidR="000D242B" w:rsidRPr="00457431" w:rsidRDefault="000D242B" w:rsidP="000D242B">
      <w:pPr>
        <w:pStyle w:val="a9"/>
        <w:numPr>
          <w:ilvl w:val="0"/>
          <w:numId w:val="32"/>
        </w:numPr>
        <w:ind w:firstLineChars="0"/>
        <w:rPr>
          <w:b/>
          <w:bCs/>
          <w:u w:val="single"/>
        </w:rPr>
      </w:pPr>
      <w:r w:rsidRPr="00457431">
        <w:rPr>
          <w:b/>
          <w:bCs/>
          <w:u w:val="single"/>
        </w:rPr>
        <w:t>ICP</w:t>
      </w:r>
      <w:r w:rsidRPr="00457431">
        <w:rPr>
          <w:rFonts w:hint="eastAsia"/>
          <w:b/>
          <w:bCs/>
          <w:u w:val="single"/>
        </w:rPr>
        <w:t>匹配方法</w:t>
      </w:r>
      <w:r>
        <w:rPr>
          <w:rFonts w:hint="eastAsia"/>
          <w:b/>
          <w:bCs/>
          <w:u w:val="single"/>
        </w:rPr>
        <w:t>（原始I</w:t>
      </w:r>
      <w:r>
        <w:rPr>
          <w:b/>
          <w:bCs/>
          <w:u w:val="single"/>
        </w:rPr>
        <w:t>CP</w:t>
      </w:r>
      <w:r>
        <w:rPr>
          <w:rFonts w:hint="eastAsia"/>
          <w:b/>
          <w:bCs/>
          <w:u w:val="single"/>
        </w:rPr>
        <w:t>方法）</w:t>
      </w:r>
    </w:p>
    <w:p w14:paraId="6776D451" w14:textId="77777777" w:rsidR="000D242B" w:rsidRPr="00457431" w:rsidRDefault="000D242B" w:rsidP="000D242B">
      <w:pPr>
        <w:pStyle w:val="a9"/>
        <w:numPr>
          <w:ilvl w:val="0"/>
          <w:numId w:val="32"/>
        </w:numPr>
        <w:ind w:firstLineChars="0"/>
        <w:rPr>
          <w:b/>
          <w:bCs/>
          <w:u w:val="single"/>
        </w:rPr>
      </w:pPr>
      <w:r w:rsidRPr="00457431">
        <w:rPr>
          <w:rFonts w:hint="eastAsia"/>
          <w:b/>
          <w:bCs/>
          <w:u w:val="single"/>
        </w:rPr>
        <w:t>P</w:t>
      </w:r>
      <w:r w:rsidRPr="00457431">
        <w:rPr>
          <w:b/>
          <w:bCs/>
          <w:u w:val="single"/>
        </w:rPr>
        <w:t>L-ICP</w:t>
      </w:r>
      <w:r w:rsidRPr="00457431">
        <w:rPr>
          <w:rFonts w:hint="eastAsia"/>
          <w:b/>
          <w:bCs/>
          <w:u w:val="single"/>
        </w:rPr>
        <w:t>匹配方法</w:t>
      </w:r>
    </w:p>
    <w:p w14:paraId="54BC1558" w14:textId="77777777" w:rsidR="000D242B" w:rsidRPr="00457431" w:rsidRDefault="000D242B" w:rsidP="000D242B">
      <w:pPr>
        <w:pStyle w:val="a9"/>
        <w:numPr>
          <w:ilvl w:val="0"/>
          <w:numId w:val="32"/>
        </w:numPr>
        <w:ind w:firstLineChars="0"/>
        <w:rPr>
          <w:b/>
          <w:bCs/>
          <w:u w:val="single"/>
        </w:rPr>
      </w:pPr>
      <w:r w:rsidRPr="00457431">
        <w:rPr>
          <w:rFonts w:hint="eastAsia"/>
          <w:b/>
          <w:bCs/>
          <w:u w:val="single"/>
        </w:rPr>
        <w:t>N</w:t>
      </w:r>
      <w:r w:rsidRPr="00457431">
        <w:rPr>
          <w:b/>
          <w:bCs/>
          <w:u w:val="single"/>
        </w:rPr>
        <w:t>ICP</w:t>
      </w:r>
      <w:r w:rsidRPr="00457431">
        <w:rPr>
          <w:rFonts w:hint="eastAsia"/>
          <w:b/>
          <w:bCs/>
          <w:u w:val="single"/>
        </w:rPr>
        <w:t>匹配方法</w:t>
      </w:r>
    </w:p>
    <w:p w14:paraId="4E8BBCB7" w14:textId="77777777" w:rsidR="000D242B" w:rsidRDefault="000D242B" w:rsidP="000D242B">
      <w:pPr>
        <w:pStyle w:val="a9"/>
        <w:numPr>
          <w:ilvl w:val="0"/>
          <w:numId w:val="32"/>
        </w:numPr>
        <w:ind w:firstLineChars="0"/>
        <w:rPr>
          <w:b/>
          <w:bCs/>
          <w:u w:val="single"/>
        </w:rPr>
      </w:pPr>
      <w:r w:rsidRPr="00457431">
        <w:rPr>
          <w:rFonts w:hint="eastAsia"/>
          <w:b/>
          <w:bCs/>
          <w:u w:val="single"/>
        </w:rPr>
        <w:t>I</w:t>
      </w:r>
      <w:r w:rsidRPr="00457431">
        <w:rPr>
          <w:b/>
          <w:bCs/>
          <w:u w:val="single"/>
        </w:rPr>
        <w:t>MLS-ICP</w:t>
      </w:r>
      <w:r w:rsidRPr="00457431">
        <w:rPr>
          <w:rFonts w:hint="eastAsia"/>
          <w:b/>
          <w:bCs/>
          <w:u w:val="single"/>
        </w:rPr>
        <w:t>匹配方法</w:t>
      </w:r>
      <w:r>
        <w:rPr>
          <w:rFonts w:hint="eastAsia"/>
          <w:b/>
          <w:bCs/>
          <w:u w:val="single"/>
        </w:rPr>
        <w:t>（隐式最小二乘方法）</w:t>
      </w:r>
    </w:p>
    <w:p w14:paraId="61D399F6" w14:textId="77777777" w:rsidR="000D242B" w:rsidRPr="00457431" w:rsidRDefault="000D242B" w:rsidP="000D242B">
      <w:pPr>
        <w:pStyle w:val="7"/>
      </w:pPr>
      <w:r>
        <w:t>ICP</w:t>
      </w:r>
      <w:r>
        <w:rPr>
          <w:rFonts w:hint="eastAsia"/>
        </w:rPr>
        <w:t>匹配方法</w:t>
      </w:r>
    </w:p>
    <w:p w14:paraId="0DC65846" w14:textId="77777777" w:rsidR="000D242B" w:rsidRDefault="000D242B" w:rsidP="000D242B">
      <w:pPr>
        <w:pStyle w:val="a9"/>
        <w:ind w:left="420" w:firstLineChars="0" w:firstLine="0"/>
        <w:rPr>
          <w:b/>
          <w:bCs/>
          <w:u w:val="single"/>
        </w:rPr>
      </w:pPr>
      <w:r>
        <w:rPr>
          <w:rFonts w:hint="eastAsia"/>
          <w:b/>
          <w:bCs/>
          <w:u w:val="single"/>
        </w:rPr>
        <w:t>点匹配：欧氏距离配准两个点云</w:t>
      </w:r>
    </w:p>
    <w:p w14:paraId="0D352A1C" w14:textId="77777777" w:rsidR="000D242B" w:rsidRDefault="000D242B" w:rsidP="000D242B">
      <w:pPr>
        <w:ind w:left="420"/>
        <w:rPr>
          <w:b/>
          <w:bCs/>
          <w:u w:val="single"/>
        </w:rPr>
      </w:pPr>
      <w:r>
        <w:rPr>
          <w:rFonts w:hint="eastAsia"/>
          <w:b/>
          <w:bCs/>
          <w:u w:val="single"/>
        </w:rPr>
        <w:t>已知对应点的求解方法：</w:t>
      </w:r>
    </w:p>
    <w:p w14:paraId="4B9D1BE2" w14:textId="77777777" w:rsidR="000D242B" w:rsidRPr="001E7E44" w:rsidRDefault="000D242B" w:rsidP="000D242B">
      <w:pPr>
        <w:ind w:left="420"/>
      </w:pPr>
      <w:r w:rsidRPr="001E7E44">
        <w:rPr>
          <w:rFonts w:hint="eastAsia"/>
        </w:rPr>
        <w:t>将对应点求解点云的中心部分，然后对两帧点云进行去中心化，</w:t>
      </w:r>
      <w:r w:rsidRPr="001E7E44">
        <w:rPr>
          <w:rFonts w:hint="eastAsia"/>
          <w:highlight w:val="yellow"/>
        </w:rPr>
        <w:t>求解R和t</w:t>
      </w:r>
    </w:p>
    <w:p w14:paraId="65439147" w14:textId="77777777" w:rsidR="000D242B" w:rsidRDefault="000D242B" w:rsidP="000D242B">
      <w:pPr>
        <w:ind w:left="420"/>
        <w:rPr>
          <w:b/>
          <w:bCs/>
          <w:u w:val="single"/>
        </w:rPr>
      </w:pPr>
      <w:r>
        <w:rPr>
          <w:rFonts w:hint="eastAsia"/>
          <w:b/>
          <w:bCs/>
          <w:u w:val="single"/>
        </w:rPr>
        <w:t>未知对应点的求解方法：（</w:t>
      </w:r>
      <w:r w:rsidRPr="005A3EE1">
        <w:rPr>
          <w:rFonts w:hint="eastAsia"/>
          <w:b/>
          <w:bCs/>
          <w:color w:val="FF0000"/>
          <w:u w:val="single"/>
        </w:rPr>
        <w:t>E</w:t>
      </w:r>
      <w:r w:rsidRPr="005A3EE1">
        <w:rPr>
          <w:b/>
          <w:bCs/>
          <w:color w:val="FF0000"/>
          <w:u w:val="single"/>
        </w:rPr>
        <w:t>M</w:t>
      </w:r>
      <w:r w:rsidRPr="005A3EE1">
        <w:rPr>
          <w:rFonts w:hint="eastAsia"/>
          <w:b/>
          <w:bCs/>
          <w:color w:val="FF0000"/>
          <w:u w:val="single"/>
        </w:rPr>
        <w:t>算法是什么意思</w:t>
      </w:r>
      <w:r>
        <w:rPr>
          <w:rFonts w:hint="eastAsia"/>
          <w:b/>
          <w:bCs/>
          <w:u w:val="single"/>
        </w:rPr>
        <w:t>）</w:t>
      </w:r>
    </w:p>
    <w:p w14:paraId="6C294B60" w14:textId="77777777" w:rsidR="000D242B" w:rsidRPr="001E7E44" w:rsidRDefault="000D242B" w:rsidP="000D242B">
      <w:pPr>
        <w:pStyle w:val="a9"/>
        <w:numPr>
          <w:ilvl w:val="0"/>
          <w:numId w:val="26"/>
        </w:numPr>
        <w:ind w:firstLineChars="0"/>
      </w:pPr>
      <w:r w:rsidRPr="001E7E44">
        <w:rPr>
          <w:rFonts w:hint="eastAsia"/>
        </w:rPr>
        <w:t>寻找对应点</w:t>
      </w:r>
      <w:r>
        <w:rPr>
          <w:rFonts w:hint="eastAsia"/>
        </w:rPr>
        <w:t>（对应点是欧氏距离最近的点）</w:t>
      </w:r>
    </w:p>
    <w:p w14:paraId="073D8203" w14:textId="77777777" w:rsidR="000D242B" w:rsidRPr="001E7E44" w:rsidRDefault="000D242B" w:rsidP="000D242B">
      <w:pPr>
        <w:pStyle w:val="a9"/>
        <w:numPr>
          <w:ilvl w:val="0"/>
          <w:numId w:val="26"/>
        </w:numPr>
        <w:ind w:firstLineChars="0"/>
      </w:pPr>
      <w:r w:rsidRPr="001E7E44">
        <w:rPr>
          <w:rFonts w:hint="eastAsia"/>
        </w:rPr>
        <w:t>根据此对应点计算R</w:t>
      </w:r>
      <w:r w:rsidRPr="001E7E44">
        <w:t>,T</w:t>
      </w:r>
    </w:p>
    <w:p w14:paraId="5DB1625D" w14:textId="77777777" w:rsidR="000D242B" w:rsidRPr="001E7E44" w:rsidRDefault="000D242B" w:rsidP="000D242B">
      <w:pPr>
        <w:pStyle w:val="a9"/>
        <w:numPr>
          <w:ilvl w:val="0"/>
          <w:numId w:val="26"/>
        </w:numPr>
        <w:ind w:firstLineChars="0"/>
      </w:pPr>
      <w:r w:rsidRPr="001E7E44">
        <w:rPr>
          <w:rFonts w:hint="eastAsia"/>
        </w:rPr>
        <w:t>对点云进行转换，计算误差</w:t>
      </w:r>
    </w:p>
    <w:p w14:paraId="7917693E" w14:textId="77777777" w:rsidR="000D242B" w:rsidRDefault="000D242B" w:rsidP="000D242B">
      <w:pPr>
        <w:pStyle w:val="a9"/>
        <w:numPr>
          <w:ilvl w:val="0"/>
          <w:numId w:val="26"/>
        </w:numPr>
        <w:ind w:firstLineChars="0"/>
      </w:pPr>
      <w:r w:rsidRPr="001E7E44">
        <w:rPr>
          <w:rFonts w:hint="eastAsia"/>
        </w:rPr>
        <w:t>不断迭代，直至误差小于某一个值</w:t>
      </w:r>
    </w:p>
    <w:p w14:paraId="122D591A" w14:textId="77777777" w:rsidR="000D242B" w:rsidRPr="00457431" w:rsidRDefault="000D242B" w:rsidP="000D242B">
      <w:pPr>
        <w:pStyle w:val="7"/>
      </w:pPr>
      <w:r w:rsidRPr="00457431">
        <w:rPr>
          <w:rFonts w:hint="eastAsia"/>
        </w:rPr>
        <w:t>P</w:t>
      </w:r>
      <w:r w:rsidRPr="00457431">
        <w:t>L-ICP</w:t>
      </w:r>
      <w:r w:rsidRPr="00457431">
        <w:rPr>
          <w:rFonts w:hint="eastAsia"/>
        </w:rPr>
        <w:t>匹配方法</w:t>
      </w:r>
    </w:p>
    <w:p w14:paraId="70BFEB5F" w14:textId="77777777" w:rsidR="000D242B" w:rsidRDefault="000D242B" w:rsidP="000D242B">
      <w:pPr>
        <w:pStyle w:val="a9"/>
        <w:ind w:left="420" w:firstLineChars="0" w:firstLine="0"/>
        <w:rPr>
          <w:b/>
          <w:bCs/>
          <w:u w:val="single"/>
        </w:rPr>
      </w:pPr>
      <w:r>
        <w:rPr>
          <w:rFonts w:hint="eastAsia"/>
          <w:b/>
          <w:bCs/>
          <w:u w:val="single"/>
        </w:rPr>
        <w:t>激光点是对实际环境中曲面的离散采样</w:t>
      </w:r>
    </w:p>
    <w:p w14:paraId="0DB58CCF" w14:textId="77777777" w:rsidR="000D242B" w:rsidRDefault="000D242B" w:rsidP="000D242B">
      <w:pPr>
        <w:pStyle w:val="a9"/>
        <w:ind w:left="420" w:firstLineChars="0" w:firstLine="0"/>
        <w:rPr>
          <w:b/>
          <w:bCs/>
          <w:u w:val="single"/>
        </w:rPr>
      </w:pPr>
      <w:r>
        <w:rPr>
          <w:rFonts w:hint="eastAsia"/>
          <w:b/>
          <w:bCs/>
          <w:u w:val="single"/>
        </w:rPr>
        <w:t>重要的不是激光点，而是隐藏在激光点中的曲面</w:t>
      </w:r>
    </w:p>
    <w:p w14:paraId="08E786E4" w14:textId="77777777" w:rsidR="000D242B" w:rsidRDefault="000D242B" w:rsidP="000D242B">
      <w:pPr>
        <w:pStyle w:val="a9"/>
        <w:ind w:left="420" w:firstLineChars="0" w:firstLine="0"/>
        <w:rPr>
          <w:b/>
          <w:bCs/>
          <w:u w:val="single"/>
        </w:rPr>
      </w:pPr>
      <w:r>
        <w:rPr>
          <w:rFonts w:hint="eastAsia"/>
          <w:b/>
          <w:bCs/>
          <w:u w:val="single"/>
        </w:rPr>
        <w:t>误差尺度位当前激光点到实际曲面的距离，关键的问题在于如何恢复曲面</w:t>
      </w:r>
    </w:p>
    <w:p w14:paraId="352E9A51" w14:textId="77777777" w:rsidR="000D242B" w:rsidRDefault="000D242B" w:rsidP="000D242B">
      <w:pPr>
        <w:pStyle w:val="a9"/>
        <w:ind w:left="420" w:firstLineChars="0" w:firstLine="0"/>
        <w:rPr>
          <w:b/>
          <w:bCs/>
          <w:u w:val="single"/>
        </w:rPr>
      </w:pPr>
      <w:r>
        <w:rPr>
          <w:rFonts w:hint="eastAsia"/>
          <w:b/>
          <w:bCs/>
          <w:u w:val="single"/>
        </w:rPr>
        <w:t>P</w:t>
      </w:r>
      <w:r>
        <w:rPr>
          <w:b/>
          <w:bCs/>
          <w:u w:val="single"/>
        </w:rPr>
        <w:t>L-ICP</w:t>
      </w:r>
      <w:r>
        <w:rPr>
          <w:rFonts w:hint="eastAsia"/>
          <w:b/>
          <w:bCs/>
          <w:u w:val="single"/>
        </w:rPr>
        <w:t>的方法是分段线性的方法来进行实际曲面进行近似，从而定义当前帧激光点到曲面的距离。（点到直线的距离）</w:t>
      </w:r>
    </w:p>
    <w:p w14:paraId="57E2E5D3" w14:textId="77777777" w:rsidR="000D242B" w:rsidRDefault="000D242B" w:rsidP="000D242B">
      <w:pPr>
        <w:pStyle w:val="a9"/>
        <w:ind w:left="420" w:firstLineChars="0" w:firstLine="0"/>
        <w:rPr>
          <w:b/>
          <w:bCs/>
          <w:u w:val="single"/>
        </w:rPr>
      </w:pPr>
      <w:r>
        <w:rPr>
          <w:rFonts w:hint="eastAsia"/>
          <w:b/>
          <w:bCs/>
          <w:u w:val="single"/>
        </w:rPr>
        <w:t>已知条件：</w:t>
      </w:r>
    </w:p>
    <w:p w14:paraId="3697A5AC" w14:textId="77777777" w:rsidR="000D242B" w:rsidRDefault="000D242B" w:rsidP="000D242B">
      <w:pPr>
        <w:pStyle w:val="a9"/>
        <w:ind w:left="420" w:firstLineChars="0" w:firstLine="0"/>
        <w:rPr>
          <w:b/>
          <w:bCs/>
          <w:u w:val="single"/>
        </w:rPr>
      </w:pPr>
      <w:r>
        <w:rPr>
          <w:rFonts w:hint="eastAsia"/>
          <w:b/>
          <w:bCs/>
          <w:u w:val="single"/>
        </w:rPr>
        <w:t>参考帧</w:t>
      </w:r>
    </w:p>
    <w:p w14:paraId="72BB7F0A" w14:textId="77777777" w:rsidR="000D242B" w:rsidRDefault="000D242B" w:rsidP="000D242B">
      <w:pPr>
        <w:pStyle w:val="a9"/>
        <w:ind w:left="420" w:firstLineChars="0" w:firstLine="0"/>
        <w:rPr>
          <w:b/>
          <w:bCs/>
          <w:u w:val="single"/>
        </w:rPr>
      </w:pPr>
      <w:r>
        <w:rPr>
          <w:rFonts w:hint="eastAsia"/>
          <w:b/>
          <w:bCs/>
          <w:u w:val="single"/>
        </w:rPr>
        <w:t>当前帧</w:t>
      </w:r>
    </w:p>
    <w:p w14:paraId="1E058E62" w14:textId="77777777" w:rsidR="000D242B" w:rsidRDefault="000D242B" w:rsidP="000D242B">
      <w:pPr>
        <w:pStyle w:val="a9"/>
        <w:ind w:left="420" w:firstLineChars="0" w:firstLine="0"/>
        <w:rPr>
          <w:b/>
          <w:bCs/>
          <w:u w:val="single"/>
        </w:rPr>
      </w:pPr>
      <w:r>
        <w:rPr>
          <w:rFonts w:hint="eastAsia"/>
          <w:b/>
          <w:bCs/>
          <w:u w:val="single"/>
        </w:rPr>
        <w:t>参考激光真生成的曲面</w:t>
      </w:r>
    </w:p>
    <w:p w14:paraId="563400DE" w14:textId="77777777" w:rsidR="000D242B" w:rsidRDefault="000D242B" w:rsidP="000D242B">
      <w:pPr>
        <w:pStyle w:val="a9"/>
        <w:ind w:left="420" w:firstLineChars="0" w:firstLine="0"/>
        <w:rPr>
          <w:b/>
          <w:bCs/>
          <w:u w:val="single"/>
        </w:rPr>
      </w:pPr>
      <w:r>
        <w:rPr>
          <w:rFonts w:hint="eastAsia"/>
          <w:b/>
          <w:bCs/>
          <w:u w:val="single"/>
        </w:rPr>
        <w:t>初始解</w:t>
      </w:r>
    </w:p>
    <w:p w14:paraId="2412387D" w14:textId="77777777" w:rsidR="000D242B" w:rsidRDefault="000D242B" w:rsidP="000D242B">
      <w:pPr>
        <w:pStyle w:val="a9"/>
        <w:ind w:left="420" w:firstLineChars="0" w:firstLine="0"/>
        <w:rPr>
          <w:b/>
          <w:bCs/>
          <w:u w:val="single"/>
        </w:rPr>
      </w:pPr>
      <w:r>
        <w:rPr>
          <w:rFonts w:hint="eastAsia"/>
          <w:b/>
          <w:bCs/>
          <w:u w:val="single"/>
        </w:rPr>
        <w:t>代求数据：</w:t>
      </w:r>
    </w:p>
    <w:p w14:paraId="6A0DE634" w14:textId="77777777" w:rsidR="000D242B" w:rsidRDefault="000D242B" w:rsidP="000D242B">
      <w:pPr>
        <w:pStyle w:val="a9"/>
        <w:ind w:left="420" w:firstLineChars="0" w:firstLine="0"/>
        <w:rPr>
          <w:b/>
          <w:bCs/>
          <w:u w:val="single"/>
        </w:rPr>
      </w:pPr>
      <w:r>
        <w:rPr>
          <w:rFonts w:hint="eastAsia"/>
          <w:b/>
          <w:bCs/>
          <w:u w:val="single"/>
        </w:rPr>
        <w:lastRenderedPageBreak/>
        <w:t>两帧激光之间的相对位姿关系q*</w:t>
      </w:r>
    </w:p>
    <w:p w14:paraId="32454E14" w14:textId="77777777" w:rsidR="000D242B" w:rsidRDefault="000D242B" w:rsidP="000D242B">
      <w:pPr>
        <w:pStyle w:val="a9"/>
        <w:ind w:left="420" w:firstLineChars="0" w:firstLine="0"/>
        <w:rPr>
          <w:b/>
          <w:bCs/>
          <w:u w:val="single"/>
        </w:rPr>
      </w:pPr>
      <w:r>
        <w:rPr>
          <w:rFonts w:hint="eastAsia"/>
          <w:b/>
          <w:bCs/>
          <w:u w:val="single"/>
        </w:rPr>
        <w:t>算法流程：</w:t>
      </w:r>
    </w:p>
    <w:p w14:paraId="27D13267" w14:textId="77777777" w:rsidR="000D242B" w:rsidRDefault="000D242B" w:rsidP="000D242B">
      <w:pPr>
        <w:pStyle w:val="a9"/>
        <w:numPr>
          <w:ilvl w:val="0"/>
          <w:numId w:val="33"/>
        </w:numPr>
        <w:ind w:firstLineChars="0"/>
        <w:rPr>
          <w:b/>
          <w:bCs/>
          <w:u w:val="single"/>
        </w:rPr>
      </w:pPr>
      <w:r>
        <w:rPr>
          <w:rFonts w:hint="eastAsia"/>
          <w:b/>
          <w:bCs/>
          <w:u w:val="single"/>
        </w:rPr>
        <w:t>将当前帧的数据根据初始位姿投影到参考帧坐标系下</w:t>
      </w:r>
    </w:p>
    <w:p w14:paraId="1F876ACB" w14:textId="77777777" w:rsidR="000D242B" w:rsidRDefault="000D242B" w:rsidP="000D242B">
      <w:pPr>
        <w:pStyle w:val="a9"/>
        <w:numPr>
          <w:ilvl w:val="0"/>
          <w:numId w:val="33"/>
        </w:numPr>
        <w:ind w:firstLineChars="0"/>
        <w:rPr>
          <w:b/>
          <w:bCs/>
          <w:u w:val="single"/>
        </w:rPr>
      </w:pPr>
      <w:r>
        <w:rPr>
          <w:rFonts w:hint="eastAsia"/>
          <w:b/>
          <w:bCs/>
          <w:u w:val="single"/>
        </w:rPr>
        <w:t>对于当前帧的点，在参考帧中找到最近点两个点（确定一条直线）</w:t>
      </w:r>
    </w:p>
    <w:p w14:paraId="2918AB44" w14:textId="77777777" w:rsidR="000D242B" w:rsidRDefault="000D242B" w:rsidP="000D242B">
      <w:pPr>
        <w:pStyle w:val="a9"/>
        <w:numPr>
          <w:ilvl w:val="0"/>
          <w:numId w:val="33"/>
        </w:numPr>
        <w:ind w:firstLineChars="0"/>
        <w:rPr>
          <w:b/>
          <w:bCs/>
          <w:u w:val="single"/>
        </w:rPr>
      </w:pPr>
      <w:r>
        <w:rPr>
          <w:rFonts w:hint="eastAsia"/>
          <w:b/>
          <w:bCs/>
          <w:u w:val="single"/>
        </w:rPr>
        <w:t>计算直线误差，去除误差过大的点</w:t>
      </w:r>
    </w:p>
    <w:p w14:paraId="326F080D" w14:textId="77777777" w:rsidR="000D242B" w:rsidRPr="00325B6E" w:rsidRDefault="000D242B" w:rsidP="000D242B">
      <w:pPr>
        <w:pStyle w:val="a9"/>
        <w:numPr>
          <w:ilvl w:val="0"/>
          <w:numId w:val="33"/>
        </w:numPr>
        <w:ind w:firstLineChars="0"/>
        <w:rPr>
          <w:b/>
          <w:bCs/>
          <w:u w:val="single"/>
        </w:rPr>
      </w:pPr>
      <w:r>
        <w:rPr>
          <w:rFonts w:hint="eastAsia"/>
          <w:b/>
          <w:bCs/>
          <w:u w:val="single"/>
        </w:rPr>
        <w:t>最小化误差函数</w:t>
      </w:r>
    </w:p>
    <w:p w14:paraId="6894A4F9" w14:textId="77777777" w:rsidR="000D242B" w:rsidRDefault="000D242B" w:rsidP="000D242B">
      <w:pPr>
        <w:pStyle w:val="a9"/>
        <w:ind w:left="420" w:firstLineChars="0" w:firstLine="0"/>
        <w:jc w:val="center"/>
        <w:rPr>
          <w:b/>
          <w:bCs/>
          <w:u w:val="single"/>
        </w:rPr>
      </w:pPr>
    </w:p>
    <w:p w14:paraId="2989E4E3" w14:textId="77777777" w:rsidR="000D242B" w:rsidRDefault="000D242B" w:rsidP="000D242B">
      <w:pPr>
        <w:pStyle w:val="7"/>
      </w:pPr>
      <w:r>
        <w:rPr>
          <w:rFonts w:hint="eastAsia"/>
        </w:rPr>
        <w:t>与I</w:t>
      </w:r>
      <w:r>
        <w:t>CP</w:t>
      </w:r>
      <w:r>
        <w:rPr>
          <w:rFonts w:hint="eastAsia"/>
        </w:rPr>
        <w:t>的区别</w:t>
      </w:r>
    </w:p>
    <w:p w14:paraId="2A1E98AE" w14:textId="77777777" w:rsidR="000D242B" w:rsidRDefault="000D242B" w:rsidP="000D242B">
      <w:pPr>
        <w:pStyle w:val="a9"/>
        <w:ind w:left="420" w:firstLineChars="0" w:firstLine="0"/>
        <w:rPr>
          <w:b/>
          <w:bCs/>
          <w:u w:val="single"/>
        </w:rPr>
      </w:pPr>
      <w:r>
        <w:rPr>
          <w:rFonts w:hint="eastAsia"/>
          <w:b/>
          <w:bCs/>
          <w:u w:val="single"/>
        </w:rPr>
        <w:t>误差函数形式不同：</w:t>
      </w:r>
    </w:p>
    <w:p w14:paraId="72D4183C" w14:textId="77777777" w:rsidR="000D242B" w:rsidRPr="005B05CA" w:rsidRDefault="000D242B" w:rsidP="000D242B">
      <w:pPr>
        <w:pStyle w:val="a9"/>
        <w:numPr>
          <w:ilvl w:val="0"/>
          <w:numId w:val="34"/>
        </w:numPr>
        <w:ind w:firstLineChars="0"/>
      </w:pPr>
      <w:r w:rsidRPr="005B05CA">
        <w:rPr>
          <w:rFonts w:hint="eastAsia"/>
        </w:rPr>
        <w:t>I</w:t>
      </w:r>
      <w:r w:rsidRPr="005B05CA">
        <w:t>CP</w:t>
      </w:r>
      <w:r w:rsidRPr="005B05CA">
        <w:rPr>
          <w:rFonts w:hint="eastAsia"/>
        </w:rPr>
        <w:t>对点对点的距离作为误差，P</w:t>
      </w:r>
      <w:r w:rsidRPr="005B05CA">
        <w:t>L-ICP</w:t>
      </w:r>
      <w:r w:rsidRPr="005B05CA">
        <w:rPr>
          <w:rFonts w:hint="eastAsia"/>
        </w:rPr>
        <w:t>为点到线距离作为误差；P</w:t>
      </w:r>
      <w:r w:rsidRPr="005B05CA">
        <w:t>L-ICP</w:t>
      </w:r>
      <w:r w:rsidRPr="005B05CA">
        <w:rPr>
          <w:rFonts w:hint="eastAsia"/>
        </w:rPr>
        <w:t>的误差形式更符合实际情况</w:t>
      </w:r>
    </w:p>
    <w:p w14:paraId="4DB2AB82" w14:textId="77777777" w:rsidR="000D242B" w:rsidRPr="005B05CA" w:rsidRDefault="000D242B" w:rsidP="000D242B">
      <w:pPr>
        <w:pStyle w:val="a9"/>
        <w:numPr>
          <w:ilvl w:val="0"/>
          <w:numId w:val="34"/>
        </w:numPr>
        <w:ind w:firstLineChars="0"/>
      </w:pPr>
      <w:r w:rsidRPr="005B05CA">
        <w:rPr>
          <w:rFonts w:hint="eastAsia"/>
        </w:rPr>
        <w:t>收敛速度不同，I</w:t>
      </w:r>
      <w:r w:rsidRPr="005B05CA">
        <w:t>CP</w:t>
      </w:r>
      <w:r w:rsidRPr="005B05CA">
        <w:rPr>
          <w:rFonts w:hint="eastAsia"/>
        </w:rPr>
        <w:t>是一阶收敛，P</w:t>
      </w:r>
      <w:r w:rsidRPr="005B05CA">
        <w:t>L-ICP</w:t>
      </w:r>
      <w:r w:rsidRPr="005B05CA">
        <w:rPr>
          <w:rFonts w:hint="eastAsia"/>
        </w:rPr>
        <w:t>是二阶收敛</w:t>
      </w:r>
    </w:p>
    <w:p w14:paraId="5A6A81DA" w14:textId="77777777" w:rsidR="000D242B" w:rsidRPr="005B05CA" w:rsidRDefault="000D242B" w:rsidP="000D242B">
      <w:pPr>
        <w:pStyle w:val="a9"/>
        <w:numPr>
          <w:ilvl w:val="0"/>
          <w:numId w:val="34"/>
        </w:numPr>
        <w:ind w:firstLineChars="0"/>
      </w:pPr>
      <w:r w:rsidRPr="005B05CA">
        <w:rPr>
          <w:rFonts w:hint="eastAsia"/>
        </w:rPr>
        <w:t>P</w:t>
      </w:r>
      <w:r w:rsidRPr="005B05CA">
        <w:t>L-ICP</w:t>
      </w:r>
      <w:r w:rsidRPr="005B05CA">
        <w:rPr>
          <w:rFonts w:hint="eastAsia"/>
        </w:rPr>
        <w:t>的求解精度高于I</w:t>
      </w:r>
      <w:r w:rsidRPr="005B05CA">
        <w:t>CP,</w:t>
      </w:r>
      <w:r w:rsidRPr="005B05CA">
        <w:rPr>
          <w:rFonts w:hint="eastAsia"/>
        </w:rPr>
        <w:t>特别实在结构化环境（人造环境、直线特征边角特征明显的环境）中</w:t>
      </w:r>
    </w:p>
    <w:p w14:paraId="43046A0D" w14:textId="77777777" w:rsidR="000D242B" w:rsidRPr="005B05CA" w:rsidRDefault="000D242B" w:rsidP="000D242B">
      <w:pPr>
        <w:pStyle w:val="a9"/>
        <w:numPr>
          <w:ilvl w:val="0"/>
          <w:numId w:val="34"/>
        </w:numPr>
        <w:ind w:firstLineChars="0"/>
      </w:pPr>
      <w:r w:rsidRPr="005B05CA">
        <w:t>PL-ICP</w:t>
      </w:r>
      <w:r w:rsidRPr="005B05CA">
        <w:rPr>
          <w:rFonts w:hint="eastAsia"/>
        </w:rPr>
        <w:t>对初始值更敏感（该方法一般和里程计结合在一起，C</w:t>
      </w:r>
      <w:r w:rsidRPr="005B05CA">
        <w:t>SM+PL-IC</w:t>
      </w:r>
      <w:r>
        <w:t>P</w:t>
      </w:r>
      <w:r w:rsidRPr="005B05CA">
        <w:rPr>
          <w:rFonts w:hint="eastAsia"/>
        </w:rPr>
        <w:t>）</w:t>
      </w:r>
    </w:p>
    <w:p w14:paraId="1B65571B" w14:textId="77777777" w:rsidR="000D242B" w:rsidRPr="005B05CA" w:rsidRDefault="000D242B" w:rsidP="000D242B">
      <w:pPr>
        <w:pStyle w:val="7"/>
      </w:pPr>
      <w:r>
        <w:rPr>
          <w:rFonts w:hint="eastAsia"/>
        </w:rPr>
        <w:t>N</w:t>
      </w:r>
      <w:r>
        <w:t>ICP</w:t>
      </w:r>
      <w:r>
        <w:rPr>
          <w:rFonts w:hint="eastAsia"/>
        </w:rPr>
        <w:t>匹配方法</w:t>
      </w:r>
    </w:p>
    <w:p w14:paraId="19CB6D3E" w14:textId="77777777" w:rsidR="000D242B" w:rsidRDefault="000D242B" w:rsidP="000D242B">
      <w:pPr>
        <w:pStyle w:val="a9"/>
        <w:ind w:left="420" w:firstLineChars="0" w:firstLine="0"/>
        <w:rPr>
          <w:b/>
          <w:bCs/>
          <w:u w:val="single"/>
        </w:rPr>
      </w:pPr>
      <w:r>
        <w:rPr>
          <w:rFonts w:hint="eastAsia"/>
          <w:b/>
          <w:bCs/>
          <w:u w:val="single"/>
        </w:rPr>
        <w:t>N</w:t>
      </w:r>
      <w:r>
        <w:rPr>
          <w:b/>
          <w:bCs/>
          <w:u w:val="single"/>
        </w:rPr>
        <w:t>ICP</w:t>
      </w:r>
      <w:r>
        <w:rPr>
          <w:rFonts w:hint="eastAsia"/>
          <w:b/>
          <w:bCs/>
          <w:u w:val="single"/>
        </w:rPr>
        <w:t>基本思想：</w:t>
      </w:r>
    </w:p>
    <w:p w14:paraId="2C2AB379" w14:textId="77777777" w:rsidR="000D242B" w:rsidRPr="005B05CA" w:rsidRDefault="000D242B" w:rsidP="000D242B">
      <w:pPr>
        <w:pStyle w:val="a9"/>
        <w:numPr>
          <w:ilvl w:val="0"/>
          <w:numId w:val="35"/>
        </w:numPr>
        <w:ind w:firstLineChars="0"/>
      </w:pPr>
      <w:r w:rsidRPr="005B05CA">
        <w:rPr>
          <w:rFonts w:hint="eastAsia"/>
        </w:rPr>
        <w:t>替换</w:t>
      </w:r>
      <w:r>
        <w:rPr>
          <w:rFonts w:hint="eastAsia"/>
        </w:rPr>
        <w:t>原始</w:t>
      </w:r>
      <w:r w:rsidRPr="005B05CA">
        <w:rPr>
          <w:rFonts w:hint="eastAsia"/>
        </w:rPr>
        <w:t>I</w:t>
      </w:r>
      <w:r w:rsidRPr="005B05CA">
        <w:t>CP</w:t>
      </w:r>
      <w:r w:rsidRPr="005B05CA">
        <w:rPr>
          <w:rFonts w:hint="eastAsia"/>
        </w:rPr>
        <w:t>的方法中对应的点匹配方法</w:t>
      </w:r>
    </w:p>
    <w:p w14:paraId="7D33FB86" w14:textId="77777777" w:rsidR="000D242B" w:rsidRPr="005B05CA" w:rsidRDefault="000D242B" w:rsidP="000D242B">
      <w:pPr>
        <w:pStyle w:val="a9"/>
        <w:numPr>
          <w:ilvl w:val="0"/>
          <w:numId w:val="35"/>
        </w:numPr>
        <w:ind w:firstLineChars="0"/>
      </w:pPr>
      <w:r w:rsidRPr="005B05CA">
        <w:rPr>
          <w:rFonts w:hint="eastAsia"/>
        </w:rPr>
        <w:t>充分利用实际曲面的特征来对错误的点匹配进行滤除，主要特征为法向量</w:t>
      </w:r>
      <w:r>
        <w:rPr>
          <w:rFonts w:hint="eastAsia"/>
        </w:rPr>
        <w:t>（最小特征值对应的特征向量）</w:t>
      </w:r>
      <w:r w:rsidRPr="005B05CA">
        <w:rPr>
          <w:rFonts w:hint="eastAsia"/>
        </w:rPr>
        <w:t>和曲率。</w:t>
      </w:r>
    </w:p>
    <w:p w14:paraId="4E454A53" w14:textId="77777777" w:rsidR="000D242B" w:rsidRDefault="000D242B" w:rsidP="000D242B">
      <w:pPr>
        <w:pStyle w:val="a9"/>
        <w:numPr>
          <w:ilvl w:val="0"/>
          <w:numId w:val="35"/>
        </w:numPr>
        <w:ind w:firstLineChars="0"/>
      </w:pPr>
      <w:r w:rsidRPr="005B05CA">
        <w:rPr>
          <w:rFonts w:hint="eastAsia"/>
        </w:rPr>
        <w:t>误差项处理考虑对应点的欧氏距离之外，同时还考虑对应点的法向量的角度差</w:t>
      </w:r>
    </w:p>
    <w:p w14:paraId="53413BBA" w14:textId="77777777" w:rsidR="000D242B" w:rsidRDefault="000D242B" w:rsidP="000D242B">
      <w:pPr>
        <w:pStyle w:val="a9"/>
        <w:numPr>
          <w:ilvl w:val="0"/>
          <w:numId w:val="35"/>
        </w:numPr>
        <w:ind w:firstLineChars="0"/>
      </w:pPr>
      <w:r>
        <w:rPr>
          <w:rFonts w:hint="eastAsia"/>
        </w:rPr>
        <w:t>点匹配的原则：</w:t>
      </w:r>
    </w:p>
    <w:p w14:paraId="089D25CA" w14:textId="77777777" w:rsidR="000D242B" w:rsidRDefault="000D242B" w:rsidP="000D242B">
      <w:pPr>
        <w:pStyle w:val="a9"/>
        <w:numPr>
          <w:ilvl w:val="0"/>
          <w:numId w:val="36"/>
        </w:numPr>
        <w:ind w:firstLineChars="0"/>
      </w:pPr>
      <w:r>
        <w:rPr>
          <w:rFonts w:hint="eastAsia"/>
        </w:rPr>
        <w:t>两点之间的距离大于阈值，拒绝</w:t>
      </w:r>
    </w:p>
    <w:p w14:paraId="0FBF7A59" w14:textId="77777777" w:rsidR="000D242B" w:rsidRDefault="000D242B" w:rsidP="000D242B">
      <w:pPr>
        <w:pStyle w:val="a9"/>
        <w:numPr>
          <w:ilvl w:val="0"/>
          <w:numId w:val="36"/>
        </w:numPr>
        <w:ind w:firstLineChars="0"/>
      </w:pPr>
      <w:r>
        <w:rPr>
          <w:rFonts w:hint="eastAsia"/>
        </w:rPr>
        <w:t>两点之间的曲率差距大于阈值，拒绝</w:t>
      </w:r>
    </w:p>
    <w:p w14:paraId="3FC55224" w14:textId="77777777" w:rsidR="000D242B" w:rsidRDefault="000D242B" w:rsidP="000D242B">
      <w:pPr>
        <w:pStyle w:val="a9"/>
        <w:numPr>
          <w:ilvl w:val="0"/>
          <w:numId w:val="36"/>
        </w:numPr>
        <w:ind w:firstLineChars="0"/>
      </w:pPr>
      <w:r>
        <w:rPr>
          <w:rFonts w:hint="eastAsia"/>
        </w:rPr>
        <w:t>法向量角度之差大于阈值，拒绝</w:t>
      </w:r>
    </w:p>
    <w:p w14:paraId="0FED168F" w14:textId="77777777" w:rsidR="000D242B" w:rsidRPr="0033253C" w:rsidRDefault="000D242B" w:rsidP="000D242B">
      <w:pPr>
        <w:ind w:left="420"/>
        <w:rPr>
          <w:b/>
          <w:bCs/>
        </w:rPr>
      </w:pPr>
      <w:r w:rsidRPr="0033253C">
        <w:rPr>
          <w:rFonts w:hint="eastAsia"/>
          <w:b/>
          <w:bCs/>
        </w:rPr>
        <w:t>算法流程：</w:t>
      </w:r>
    </w:p>
    <w:p w14:paraId="15871982" w14:textId="77777777" w:rsidR="000D242B" w:rsidRDefault="000D242B" w:rsidP="000D242B">
      <w:pPr>
        <w:pStyle w:val="a9"/>
        <w:numPr>
          <w:ilvl w:val="0"/>
          <w:numId w:val="37"/>
        </w:numPr>
        <w:ind w:firstLineChars="0"/>
      </w:pPr>
      <w:r>
        <w:rPr>
          <w:rFonts w:hint="eastAsia"/>
        </w:rPr>
        <w:t>计算激光参考帧与当前帧中的每一个点的法向量和曲率</w:t>
      </w:r>
    </w:p>
    <w:p w14:paraId="7AEA547C" w14:textId="77777777" w:rsidR="000D242B" w:rsidRDefault="000D242B" w:rsidP="000D242B">
      <w:pPr>
        <w:pStyle w:val="a9"/>
        <w:numPr>
          <w:ilvl w:val="0"/>
          <w:numId w:val="37"/>
        </w:numPr>
        <w:ind w:firstLineChars="0"/>
      </w:pPr>
      <w:r>
        <w:rPr>
          <w:rFonts w:hint="eastAsia"/>
        </w:rPr>
        <w:t>根据当前解，把当前激光帧的点转换到参考坐标系中，并且根据欧氏距离、法向量、曲率等信息来选择匹配点（也可能没有匹配点）</w:t>
      </w:r>
    </w:p>
    <w:p w14:paraId="0AB80519" w14:textId="77777777" w:rsidR="000D242B" w:rsidRPr="005B05CA" w:rsidRDefault="000D242B" w:rsidP="000D242B">
      <w:pPr>
        <w:pStyle w:val="a9"/>
        <w:numPr>
          <w:ilvl w:val="0"/>
          <w:numId w:val="37"/>
        </w:numPr>
        <w:ind w:firstLineChars="0"/>
      </w:pPr>
      <w:r>
        <w:rPr>
          <w:rFonts w:hint="eastAsia"/>
        </w:rPr>
        <w:t>用L</w:t>
      </w:r>
      <w:r>
        <w:t>M</w:t>
      </w:r>
      <w:r>
        <w:rPr>
          <w:rFonts w:hint="eastAsia"/>
        </w:rPr>
        <w:t>的方法进行迭代求解，迭代收敛即可得到两帧激光数据之间的相对位姿。</w:t>
      </w:r>
    </w:p>
    <w:p w14:paraId="50A840DC" w14:textId="77777777" w:rsidR="000D242B" w:rsidRDefault="000D242B" w:rsidP="000D242B">
      <w:pPr>
        <w:pStyle w:val="7"/>
      </w:pPr>
      <w:r>
        <w:rPr>
          <w:rFonts w:hint="eastAsia"/>
        </w:rPr>
        <w:t>I</w:t>
      </w:r>
      <w:r>
        <w:t>MLS-ICP</w:t>
      </w:r>
      <w:r>
        <w:rPr>
          <w:rFonts w:hint="eastAsia"/>
        </w:rPr>
        <w:t>匹配方法（implicit</w:t>
      </w:r>
      <w:r>
        <w:t xml:space="preserve"> moving least square</w:t>
      </w:r>
      <w:r>
        <w:rPr>
          <w:rFonts w:hint="eastAsia"/>
        </w:rPr>
        <w:t>）-</w:t>
      </w:r>
      <w:r>
        <w:t>ICP</w:t>
      </w:r>
      <w:r>
        <w:rPr>
          <w:rFonts w:hint="eastAsia"/>
        </w:rPr>
        <w:t>匹配</w:t>
      </w:r>
    </w:p>
    <w:p w14:paraId="61CD1B46" w14:textId="77777777" w:rsidR="000D242B" w:rsidRDefault="000D242B" w:rsidP="000D242B">
      <w:pPr>
        <w:rPr>
          <w:b/>
          <w:bCs/>
          <w:u w:val="single"/>
        </w:rPr>
      </w:pPr>
      <w:r>
        <w:rPr>
          <w:rFonts w:hint="eastAsia"/>
          <w:b/>
          <w:bCs/>
          <w:u w:val="single"/>
        </w:rPr>
        <w:t>基本思想：</w:t>
      </w:r>
    </w:p>
    <w:p w14:paraId="149C4717" w14:textId="77777777" w:rsidR="000D242B" w:rsidRPr="0033253C" w:rsidRDefault="000D242B" w:rsidP="000D242B">
      <w:pPr>
        <w:pStyle w:val="a9"/>
        <w:numPr>
          <w:ilvl w:val="0"/>
          <w:numId w:val="38"/>
        </w:numPr>
        <w:ind w:firstLineChars="0"/>
        <w:rPr>
          <w:b/>
          <w:bCs/>
          <w:u w:val="single"/>
        </w:rPr>
      </w:pPr>
      <w:r w:rsidRPr="0033253C">
        <w:rPr>
          <w:rFonts w:hint="eastAsia"/>
          <w:b/>
          <w:bCs/>
          <w:u w:val="single"/>
        </w:rPr>
        <w:t>选择具有代表性的激光束进行匹配，减少计算量，减少激光点分布不均匀导致的计算结果出现偏移</w:t>
      </w:r>
    </w:p>
    <w:p w14:paraId="4A5FFE18" w14:textId="77777777" w:rsidR="000D242B" w:rsidRPr="0033253C" w:rsidRDefault="000D242B" w:rsidP="000D242B">
      <w:pPr>
        <w:pStyle w:val="a9"/>
        <w:numPr>
          <w:ilvl w:val="0"/>
          <w:numId w:val="38"/>
        </w:numPr>
        <w:ind w:firstLineChars="0"/>
        <w:rPr>
          <w:b/>
          <w:bCs/>
          <w:u w:val="single"/>
        </w:rPr>
      </w:pPr>
      <w:r w:rsidRPr="0033253C">
        <w:rPr>
          <w:rFonts w:hint="eastAsia"/>
          <w:b/>
          <w:bCs/>
          <w:u w:val="single"/>
        </w:rPr>
        <w:t>点云中隐藏着真实的曲面，从参考帧点云将曲面重建出来（最小二乘的方法）</w:t>
      </w:r>
    </w:p>
    <w:p w14:paraId="5FA3B629" w14:textId="77777777" w:rsidR="000D242B" w:rsidRDefault="000D242B" w:rsidP="000D242B">
      <w:pPr>
        <w:pStyle w:val="a9"/>
        <w:numPr>
          <w:ilvl w:val="0"/>
          <w:numId w:val="38"/>
        </w:numPr>
        <w:ind w:firstLineChars="0"/>
        <w:rPr>
          <w:b/>
          <w:bCs/>
          <w:u w:val="single"/>
        </w:rPr>
      </w:pPr>
      <w:r w:rsidRPr="0033253C">
        <w:rPr>
          <w:rFonts w:hint="eastAsia"/>
          <w:b/>
          <w:bCs/>
          <w:u w:val="single"/>
        </w:rPr>
        <w:t>曲面重建的越准确，对真实世界描述越准确，匹配精度越高</w:t>
      </w:r>
    </w:p>
    <w:p w14:paraId="26901BC3" w14:textId="77777777" w:rsidR="000D242B" w:rsidRDefault="000D242B" w:rsidP="000D242B">
      <w:pPr>
        <w:pStyle w:val="6"/>
      </w:pPr>
      <w:r>
        <w:rPr>
          <w:rFonts w:hint="eastAsia"/>
        </w:rPr>
        <w:lastRenderedPageBreak/>
        <w:t>帧间匹配算法</w:t>
      </w:r>
    </w:p>
    <w:p w14:paraId="0185CBA7" w14:textId="77777777" w:rsidR="000D242B" w:rsidRDefault="000D242B" w:rsidP="000D242B">
      <w:pPr>
        <w:pStyle w:val="a9"/>
        <w:ind w:left="420" w:firstLineChars="0" w:firstLine="0"/>
        <w:rPr>
          <w:b/>
          <w:bCs/>
          <w:u w:val="single"/>
        </w:rPr>
      </w:pPr>
      <w:r>
        <w:rPr>
          <w:rFonts w:hint="eastAsia"/>
          <w:b/>
          <w:bCs/>
          <w:u w:val="single"/>
        </w:rPr>
        <w:t>帧间匹配算法主要包括三类：</w:t>
      </w:r>
    </w:p>
    <w:p w14:paraId="04E287E9" w14:textId="77777777" w:rsidR="000D242B" w:rsidRPr="00CC7F81" w:rsidRDefault="000D242B" w:rsidP="000D242B">
      <w:pPr>
        <w:pStyle w:val="a9"/>
        <w:numPr>
          <w:ilvl w:val="0"/>
          <w:numId w:val="42"/>
        </w:numPr>
        <w:ind w:firstLineChars="0"/>
        <w:rPr>
          <w:b/>
          <w:bCs/>
        </w:rPr>
      </w:pPr>
      <w:r w:rsidRPr="00CC7F81">
        <w:rPr>
          <w:rFonts w:hint="eastAsia"/>
          <w:b/>
          <w:bCs/>
        </w:rPr>
        <w:t>高斯牛顿优化方法</w:t>
      </w:r>
    </w:p>
    <w:p w14:paraId="018498A4" w14:textId="77777777" w:rsidR="000D242B" w:rsidRPr="00CC7F81" w:rsidRDefault="000D242B" w:rsidP="000D242B">
      <w:pPr>
        <w:pStyle w:val="a9"/>
        <w:numPr>
          <w:ilvl w:val="0"/>
          <w:numId w:val="42"/>
        </w:numPr>
        <w:ind w:firstLineChars="0"/>
        <w:rPr>
          <w:b/>
          <w:bCs/>
        </w:rPr>
      </w:pPr>
      <w:r w:rsidRPr="00CC7F81">
        <w:rPr>
          <w:rFonts w:hint="eastAsia"/>
          <w:b/>
          <w:bCs/>
        </w:rPr>
        <w:t>N</w:t>
      </w:r>
      <w:r w:rsidRPr="00CC7F81">
        <w:rPr>
          <w:b/>
          <w:bCs/>
        </w:rPr>
        <w:t>DT</w:t>
      </w:r>
      <w:r w:rsidRPr="00CC7F81">
        <w:rPr>
          <w:rFonts w:hint="eastAsia"/>
          <w:b/>
          <w:bCs/>
        </w:rPr>
        <w:t>方法</w:t>
      </w:r>
    </w:p>
    <w:p w14:paraId="56E083E2" w14:textId="77777777" w:rsidR="000D242B" w:rsidRDefault="000D242B" w:rsidP="000D242B">
      <w:pPr>
        <w:pStyle w:val="a9"/>
        <w:numPr>
          <w:ilvl w:val="0"/>
          <w:numId w:val="42"/>
        </w:numPr>
        <w:ind w:firstLineChars="0"/>
        <w:rPr>
          <w:b/>
          <w:bCs/>
        </w:rPr>
      </w:pPr>
      <w:r w:rsidRPr="00CC7F81">
        <w:rPr>
          <w:rFonts w:hint="eastAsia"/>
          <w:b/>
          <w:bCs/>
        </w:rPr>
        <w:t>相关匹配方法及分支定界加速</w:t>
      </w:r>
    </w:p>
    <w:p w14:paraId="7E30476C" w14:textId="77777777" w:rsidR="000D242B" w:rsidRDefault="000D242B" w:rsidP="000D242B">
      <w:pPr>
        <w:pStyle w:val="a9"/>
        <w:ind w:left="840" w:firstLineChars="0" w:firstLine="0"/>
        <w:rPr>
          <w:b/>
          <w:bCs/>
          <w:u w:val="single"/>
        </w:rPr>
      </w:pPr>
      <w:r w:rsidRPr="00CC7F81">
        <w:rPr>
          <w:rFonts w:hint="eastAsia"/>
          <w:b/>
          <w:bCs/>
          <w:u w:val="single"/>
        </w:rPr>
        <w:t>高斯牛顿优化法</w:t>
      </w:r>
      <w:r>
        <w:rPr>
          <w:rFonts w:hint="eastAsia"/>
          <w:b/>
          <w:bCs/>
          <w:u w:val="single"/>
        </w:rPr>
        <w:t>（又称最快速度下降法）</w:t>
      </w:r>
    </w:p>
    <w:p w14:paraId="1D30F7AB" w14:textId="77777777" w:rsidR="000D242B" w:rsidRPr="00BE0867" w:rsidRDefault="000D242B" w:rsidP="000D242B">
      <w:pPr>
        <w:pStyle w:val="7"/>
      </w:pPr>
      <w:r w:rsidRPr="00BE0867">
        <w:rPr>
          <w:rFonts w:hint="eastAsia"/>
        </w:rPr>
        <w:t>非线性优化方法整理</w:t>
      </w:r>
    </w:p>
    <w:p w14:paraId="7A9A114A" w14:textId="77777777" w:rsidR="000D242B" w:rsidRDefault="000D242B" w:rsidP="000D242B">
      <w:pPr>
        <w:rPr>
          <w:b/>
          <w:bCs/>
          <w:u w:val="single"/>
        </w:rPr>
      </w:pPr>
      <w:r>
        <w:rPr>
          <w:rFonts w:hint="eastAsia"/>
          <w:b/>
          <w:bCs/>
          <w:u w:val="single"/>
        </w:rPr>
        <w:t>非线性优化方法（参考视觉S</w:t>
      </w:r>
      <w:r>
        <w:rPr>
          <w:b/>
          <w:bCs/>
          <w:u w:val="single"/>
        </w:rPr>
        <w:t>LAM</w:t>
      </w:r>
      <w:r>
        <w:rPr>
          <w:rFonts w:hint="eastAsia"/>
          <w:b/>
          <w:bCs/>
          <w:u w:val="single"/>
        </w:rPr>
        <w:t>14讲）：</w:t>
      </w:r>
    </w:p>
    <w:p w14:paraId="0396509A" w14:textId="77777777" w:rsidR="000D242B" w:rsidRPr="00BE0867" w:rsidRDefault="000D242B" w:rsidP="000D242B">
      <w:pPr>
        <w:pStyle w:val="a9"/>
        <w:numPr>
          <w:ilvl w:val="0"/>
          <w:numId w:val="43"/>
        </w:numPr>
        <w:ind w:firstLineChars="0"/>
        <w:rPr>
          <w:b/>
          <w:bCs/>
          <w:u w:val="single"/>
        </w:rPr>
      </w:pPr>
      <w:r w:rsidRPr="00BE0867">
        <w:rPr>
          <w:rFonts w:hint="eastAsia"/>
          <w:b/>
          <w:bCs/>
          <w:u w:val="single"/>
        </w:rPr>
        <w:t>牛顿法</w:t>
      </w:r>
    </w:p>
    <w:p w14:paraId="389EDC38" w14:textId="77777777" w:rsidR="000D242B" w:rsidRPr="00BE0867" w:rsidRDefault="000D242B" w:rsidP="000D242B">
      <w:pPr>
        <w:pStyle w:val="a9"/>
        <w:numPr>
          <w:ilvl w:val="0"/>
          <w:numId w:val="43"/>
        </w:numPr>
        <w:ind w:firstLineChars="0"/>
        <w:rPr>
          <w:b/>
          <w:bCs/>
          <w:u w:val="single"/>
        </w:rPr>
      </w:pPr>
      <w:r w:rsidRPr="00BE0867">
        <w:rPr>
          <w:rFonts w:hint="eastAsia"/>
          <w:b/>
          <w:bCs/>
          <w:u w:val="single"/>
        </w:rPr>
        <w:t>高斯牛顿迭代法</w:t>
      </w:r>
    </w:p>
    <w:p w14:paraId="417313A1" w14:textId="77777777" w:rsidR="000D242B" w:rsidRDefault="000D242B" w:rsidP="000D242B">
      <w:pPr>
        <w:pStyle w:val="a9"/>
        <w:numPr>
          <w:ilvl w:val="0"/>
          <w:numId w:val="43"/>
        </w:numPr>
        <w:ind w:firstLineChars="0"/>
        <w:rPr>
          <w:b/>
          <w:bCs/>
          <w:u w:val="single"/>
        </w:rPr>
      </w:pPr>
      <w:r w:rsidRPr="00BE0867">
        <w:rPr>
          <w:rFonts w:hint="eastAsia"/>
          <w:b/>
          <w:bCs/>
          <w:u w:val="single"/>
        </w:rPr>
        <w:t>L</w:t>
      </w:r>
      <w:r w:rsidRPr="00BE0867">
        <w:rPr>
          <w:b/>
          <w:bCs/>
          <w:u w:val="single"/>
        </w:rPr>
        <w:t>M</w:t>
      </w:r>
      <w:r w:rsidRPr="00BE0867">
        <w:rPr>
          <w:rFonts w:hint="eastAsia"/>
          <w:b/>
          <w:bCs/>
          <w:u w:val="single"/>
        </w:rPr>
        <w:t>法</w:t>
      </w:r>
    </w:p>
    <w:p w14:paraId="76C4E5AC" w14:textId="77777777" w:rsidR="000D242B" w:rsidRDefault="000D242B" w:rsidP="000D242B">
      <w:pPr>
        <w:pStyle w:val="a9"/>
        <w:ind w:left="420" w:firstLineChars="0" w:firstLine="0"/>
        <w:rPr>
          <w:b/>
          <w:bCs/>
          <w:u w:val="single"/>
        </w:rPr>
      </w:pPr>
      <w:r>
        <w:rPr>
          <w:rFonts w:hint="eastAsia"/>
          <w:b/>
          <w:bCs/>
          <w:u w:val="single"/>
        </w:rPr>
        <w:t>状态估计问题：</w:t>
      </w:r>
    </w:p>
    <w:p w14:paraId="7AABDDAF" w14:textId="77777777" w:rsidR="000D242B" w:rsidRDefault="000D242B" w:rsidP="000D242B">
      <w:pPr>
        <w:pStyle w:val="a9"/>
        <w:numPr>
          <w:ilvl w:val="0"/>
          <w:numId w:val="43"/>
        </w:numPr>
        <w:ind w:firstLineChars="0"/>
        <w:rPr>
          <w:b/>
          <w:bCs/>
          <w:u w:val="single"/>
        </w:rPr>
      </w:pPr>
      <w:r>
        <w:rPr>
          <w:rFonts w:hint="eastAsia"/>
          <w:b/>
          <w:bCs/>
          <w:u w:val="single"/>
        </w:rPr>
        <w:t>最大后验与最大似然</w:t>
      </w:r>
    </w:p>
    <w:p w14:paraId="2E64797D" w14:textId="77777777" w:rsidR="000D242B" w:rsidRDefault="000D242B" w:rsidP="000D242B">
      <w:pPr>
        <w:pStyle w:val="a9"/>
        <w:ind w:left="420" w:firstLineChars="0" w:firstLine="0"/>
        <w:rPr>
          <w:b/>
          <w:bCs/>
          <w:u w:val="single"/>
        </w:rPr>
      </w:pPr>
      <w:r>
        <w:rPr>
          <w:rFonts w:hint="eastAsia"/>
          <w:b/>
          <w:bCs/>
          <w:u w:val="single"/>
        </w:rPr>
        <w:t>概念：</w:t>
      </w:r>
    </w:p>
    <w:p w14:paraId="5F956E13" w14:textId="77777777" w:rsidR="000D242B" w:rsidRDefault="000D242B" w:rsidP="000D242B">
      <w:pPr>
        <w:pStyle w:val="a9"/>
        <w:ind w:left="420" w:firstLineChars="0" w:firstLine="0"/>
        <w:rPr>
          <w:b/>
          <w:bCs/>
          <w:u w:val="single"/>
        </w:rPr>
      </w:pPr>
      <w:r>
        <w:rPr>
          <w:rFonts w:hint="eastAsia"/>
          <w:b/>
          <w:bCs/>
          <w:u w:val="single"/>
        </w:rPr>
        <w:t>最大后验M</w:t>
      </w:r>
      <w:r>
        <w:rPr>
          <w:b/>
          <w:bCs/>
          <w:u w:val="single"/>
        </w:rPr>
        <w:t>AP</w:t>
      </w:r>
      <w:r w:rsidRPr="00A11FD7">
        <w:rPr>
          <w:rFonts w:hint="eastAsia"/>
          <w:b/>
          <w:bCs/>
        </w:rPr>
        <w:t>：</w:t>
      </w:r>
      <w:r w:rsidRPr="00A11FD7">
        <w:rPr>
          <w:rFonts w:hint="eastAsia"/>
        </w:rPr>
        <w:t>最大后验概率等于最大似然*最大先验</w:t>
      </w:r>
    </w:p>
    <w:p w14:paraId="02ACBB8D" w14:textId="77777777" w:rsidR="000D242B" w:rsidRDefault="000D242B" w:rsidP="000D242B">
      <w:pPr>
        <w:pStyle w:val="a9"/>
        <w:ind w:left="420" w:firstLineChars="0" w:firstLine="0"/>
      </w:pPr>
      <w:r>
        <w:rPr>
          <w:rFonts w:hint="eastAsia"/>
          <w:b/>
          <w:bCs/>
          <w:u w:val="single"/>
        </w:rPr>
        <w:t>最大似然估计</w:t>
      </w:r>
      <w:r w:rsidRPr="00A11FD7">
        <w:rPr>
          <w:rFonts w:hint="eastAsia"/>
          <w:b/>
          <w:bCs/>
        </w:rPr>
        <w:t>：</w:t>
      </w:r>
      <w:r w:rsidRPr="00A11FD7">
        <w:rPr>
          <w:rFonts w:hint="eastAsia"/>
        </w:rPr>
        <w:t>在什么样的状态下，最可能产生现在观测到的数据</w:t>
      </w:r>
      <w:r>
        <w:rPr>
          <w:rFonts w:hint="eastAsia"/>
        </w:rPr>
        <w:t>。</w:t>
      </w:r>
    </w:p>
    <w:p w14:paraId="37A3D23C" w14:textId="77777777" w:rsidR="000D242B" w:rsidRDefault="000D242B" w:rsidP="000D242B">
      <w:pPr>
        <w:pStyle w:val="a9"/>
        <w:ind w:left="420" w:firstLineChars="0" w:firstLine="0"/>
        <w:rPr>
          <w:b/>
          <w:bCs/>
          <w:u w:val="single"/>
        </w:rPr>
      </w:pPr>
      <w:r>
        <w:rPr>
          <w:rFonts w:hint="eastAsia"/>
          <w:b/>
          <w:bCs/>
          <w:u w:val="single"/>
        </w:rPr>
        <w:t>最大后验等于最大似然*先验</w:t>
      </w:r>
    </w:p>
    <w:p w14:paraId="22C5229D" w14:textId="77777777" w:rsidR="000D242B" w:rsidRDefault="000D242B" w:rsidP="000D242B">
      <w:pPr>
        <w:pStyle w:val="a9"/>
        <w:numPr>
          <w:ilvl w:val="0"/>
          <w:numId w:val="43"/>
        </w:numPr>
        <w:ind w:firstLineChars="0"/>
        <w:rPr>
          <w:b/>
          <w:bCs/>
          <w:u w:val="single"/>
        </w:rPr>
      </w:pPr>
      <w:r>
        <w:rPr>
          <w:rFonts w:hint="eastAsia"/>
          <w:b/>
          <w:bCs/>
          <w:u w:val="single"/>
        </w:rPr>
        <w:t>最小二乘</w:t>
      </w:r>
    </w:p>
    <w:p w14:paraId="7FCDB134" w14:textId="77777777" w:rsidR="000D242B" w:rsidRDefault="000D242B" w:rsidP="000D242B">
      <w:pPr>
        <w:pStyle w:val="a9"/>
        <w:numPr>
          <w:ilvl w:val="0"/>
          <w:numId w:val="43"/>
        </w:numPr>
        <w:ind w:firstLineChars="0"/>
        <w:rPr>
          <w:b/>
          <w:bCs/>
          <w:u w:val="single"/>
        </w:rPr>
      </w:pPr>
      <w:r>
        <w:rPr>
          <w:rFonts w:hint="eastAsia"/>
          <w:b/>
          <w:bCs/>
          <w:u w:val="single"/>
        </w:rPr>
        <w:t>非线性最小二乘</w:t>
      </w:r>
    </w:p>
    <w:p w14:paraId="111425BC" w14:textId="77777777" w:rsidR="000D242B" w:rsidRDefault="000D242B" w:rsidP="000D242B">
      <w:pPr>
        <w:pStyle w:val="a9"/>
        <w:ind w:left="420" w:firstLineChars="0" w:firstLine="0"/>
        <w:rPr>
          <w:b/>
          <w:bCs/>
          <w:u w:val="single"/>
        </w:rPr>
      </w:pPr>
      <w:r>
        <w:rPr>
          <w:rFonts w:hint="eastAsia"/>
          <w:b/>
          <w:bCs/>
          <w:u w:val="single"/>
        </w:rPr>
        <w:t>相机与图像</w:t>
      </w:r>
    </w:p>
    <w:p w14:paraId="4CF84AEE" w14:textId="77777777" w:rsidR="000D242B" w:rsidRDefault="000D242B" w:rsidP="000D242B">
      <w:pPr>
        <w:pStyle w:val="a9"/>
        <w:ind w:left="420" w:firstLineChars="0" w:firstLine="0"/>
        <w:rPr>
          <w:b/>
          <w:bCs/>
          <w:u w:val="single"/>
        </w:rPr>
      </w:pPr>
      <w:r>
        <w:rPr>
          <w:rFonts w:hint="eastAsia"/>
          <w:b/>
          <w:bCs/>
          <w:u w:val="single"/>
        </w:rPr>
        <w:t>相机成像的原理：</w:t>
      </w:r>
    </w:p>
    <w:p w14:paraId="6C5F57B0" w14:textId="77777777" w:rsidR="000D242B" w:rsidRDefault="000D242B" w:rsidP="000D242B">
      <w:pPr>
        <w:pStyle w:val="a9"/>
        <w:ind w:left="420" w:firstLineChars="0" w:firstLine="0"/>
        <w:rPr>
          <w:b/>
          <w:bCs/>
          <w:u w:val="single"/>
        </w:rPr>
      </w:pPr>
      <w:r>
        <w:rPr>
          <w:rFonts w:hint="eastAsia"/>
          <w:b/>
          <w:bCs/>
          <w:u w:val="single"/>
        </w:rPr>
        <w:t>三维空间中的物体反射光线或者发出光线，穿过相机光心后投影在相机的成像平面上。相机的感光器件接收到光线后，产生测量值，得到像素，形成照片。</w:t>
      </w:r>
    </w:p>
    <w:p w14:paraId="20B3E2DE" w14:textId="77777777" w:rsidR="000D242B" w:rsidRPr="002B354C" w:rsidRDefault="000D242B" w:rsidP="000D242B">
      <w:pPr>
        <w:pStyle w:val="6"/>
      </w:pPr>
      <w:r w:rsidRPr="002B354C">
        <w:rPr>
          <w:rFonts w:hint="eastAsia"/>
          <w:highlight w:val="yellow"/>
        </w:rPr>
        <w:t>激光S</w:t>
      </w:r>
      <w:r w:rsidRPr="002B354C">
        <w:rPr>
          <w:highlight w:val="yellow"/>
        </w:rPr>
        <w:t>LAM</w:t>
      </w:r>
      <w:r w:rsidRPr="002B354C">
        <w:rPr>
          <w:rFonts w:hint="eastAsia"/>
          <w:highlight w:val="yellow"/>
        </w:rPr>
        <w:t>（K</w:t>
      </w:r>
      <w:r w:rsidRPr="002B354C">
        <w:rPr>
          <w:highlight w:val="yellow"/>
        </w:rPr>
        <w:t>ITTI</w:t>
      </w:r>
      <w:r w:rsidRPr="002B354C">
        <w:rPr>
          <w:rFonts w:hint="eastAsia"/>
          <w:highlight w:val="yellow"/>
        </w:rPr>
        <w:t>排名目前是什么）</w:t>
      </w:r>
    </w:p>
    <w:p w14:paraId="30130FBA" w14:textId="77777777" w:rsidR="000D242B" w:rsidRDefault="000D242B" w:rsidP="000D242B">
      <w:r w:rsidRPr="00A97E0C">
        <w:rPr>
          <w:rFonts w:hint="eastAsia"/>
          <w:b/>
          <w:bCs/>
        </w:rPr>
        <w:t>传感器</w:t>
      </w:r>
      <w:r>
        <w:rPr>
          <w:rFonts w:hint="eastAsia"/>
          <w:b/>
          <w:bCs/>
        </w:rPr>
        <w:t>输入</w:t>
      </w:r>
      <w:r w:rsidRPr="00A97E0C">
        <w:rPr>
          <w:rFonts w:hint="eastAsia"/>
        </w:rPr>
        <w:t>：惯性测量单元I</w:t>
      </w:r>
      <w:r w:rsidRPr="00A97E0C">
        <w:t>MU</w:t>
      </w:r>
      <w:r>
        <w:rPr>
          <w:rFonts w:hint="eastAsia"/>
        </w:rPr>
        <w:t>、轮式里程计（Wheel</w:t>
      </w:r>
      <w:r>
        <w:t xml:space="preserve"> O</w:t>
      </w:r>
      <w:r>
        <w:rPr>
          <w:rFonts w:hint="eastAsia"/>
        </w:rPr>
        <w:t>dometry）、雷达Lidar</w:t>
      </w:r>
    </w:p>
    <w:p w14:paraId="664F2B6F" w14:textId="77777777" w:rsidR="000D242B" w:rsidRDefault="000D242B" w:rsidP="000D242B">
      <w:r w:rsidRPr="00A97E0C">
        <w:rPr>
          <w:rFonts w:hint="eastAsia"/>
          <w:b/>
          <w:bCs/>
        </w:rPr>
        <w:t>生成的地图类型</w:t>
      </w:r>
      <w:r>
        <w:rPr>
          <w:rFonts w:hint="eastAsia"/>
        </w:rPr>
        <w:t>：覆盖栅格的地图、点云地图</w:t>
      </w:r>
    </w:p>
    <w:p w14:paraId="06422B80" w14:textId="77777777" w:rsidR="000D242B" w:rsidRDefault="000D242B" w:rsidP="000D242B">
      <w:r w:rsidRPr="006E2FC4">
        <w:rPr>
          <w:rFonts w:hint="eastAsia"/>
          <w:b/>
          <w:bCs/>
        </w:rPr>
        <w:t>输出：</w:t>
      </w:r>
      <w:r>
        <w:rPr>
          <w:rFonts w:hint="eastAsia"/>
        </w:rPr>
        <w:t>覆盖栅格地图、机器人的轨迹（pose</w:t>
      </w:r>
      <w:r>
        <w:t xml:space="preserve"> </w:t>
      </w:r>
      <w:r>
        <w:rPr>
          <w:rFonts w:hint="eastAsia"/>
        </w:rPr>
        <w:t>graph）</w:t>
      </w:r>
    </w:p>
    <w:p w14:paraId="338B8FBD" w14:textId="77777777" w:rsidR="000D242B" w:rsidRDefault="000D242B" w:rsidP="000D242B">
      <w:pPr>
        <w:pStyle w:val="6"/>
        <w:rPr>
          <w:color w:val="FF0000"/>
        </w:rPr>
      </w:pPr>
      <w:r w:rsidRPr="002B354C">
        <w:rPr>
          <w:rStyle w:val="40"/>
          <w:rFonts w:hint="eastAsia"/>
          <w:highlight w:val="yellow"/>
        </w:rPr>
        <w:t>帧间匹配算法</w:t>
      </w:r>
      <w:r w:rsidRPr="002B354C">
        <w:rPr>
          <w:rStyle w:val="40"/>
          <w:rFonts w:hint="eastAsia"/>
        </w:rPr>
        <w:t>：2</w:t>
      </w:r>
      <w:r w:rsidRPr="002B354C">
        <w:rPr>
          <w:rStyle w:val="40"/>
        </w:rPr>
        <w:t>D</w:t>
      </w:r>
      <w:r w:rsidRPr="00A97E0C">
        <w:rPr>
          <w:color w:val="FF0000"/>
        </w:rPr>
        <w:t>:</w:t>
      </w:r>
    </w:p>
    <w:p w14:paraId="0C160F05" w14:textId="77777777" w:rsidR="000D242B" w:rsidRDefault="000D242B" w:rsidP="000D242B">
      <w:pPr>
        <w:pStyle w:val="a9"/>
        <w:numPr>
          <w:ilvl w:val="0"/>
          <w:numId w:val="7"/>
        </w:numPr>
        <w:ind w:firstLineChars="0"/>
        <w:rPr>
          <w:b/>
          <w:bCs/>
        </w:rPr>
      </w:pPr>
      <w:r>
        <w:rPr>
          <w:b/>
          <w:bCs/>
        </w:rPr>
        <w:t>PP</w:t>
      </w:r>
      <w:r>
        <w:rPr>
          <w:rFonts w:hint="eastAsia"/>
          <w:b/>
          <w:bCs/>
        </w:rPr>
        <w:t>-</w:t>
      </w:r>
      <w:r w:rsidRPr="00A97E0C">
        <w:rPr>
          <w:rFonts w:hint="eastAsia"/>
          <w:b/>
          <w:bCs/>
        </w:rPr>
        <w:t>I</w:t>
      </w:r>
      <w:r w:rsidRPr="00A97E0C">
        <w:rPr>
          <w:b/>
          <w:bCs/>
        </w:rPr>
        <w:t>CP(</w:t>
      </w:r>
      <w:r w:rsidRPr="00A97E0C">
        <w:rPr>
          <w:rFonts w:hint="eastAsia"/>
          <w:b/>
          <w:bCs/>
        </w:rPr>
        <w:t>迭代最近点算法</w:t>
      </w:r>
      <w:r w:rsidRPr="00A97E0C">
        <w:rPr>
          <w:b/>
          <w:bCs/>
        </w:rPr>
        <w:t>)</w:t>
      </w:r>
      <w:r w:rsidRPr="00A97E0C">
        <w:rPr>
          <w:rFonts w:hint="eastAsia"/>
          <w:b/>
          <w:bCs/>
        </w:rPr>
        <w:t>、</w:t>
      </w:r>
    </w:p>
    <w:p w14:paraId="454ADFA0" w14:textId="77777777" w:rsidR="000D242B" w:rsidRDefault="000D242B" w:rsidP="000D242B">
      <w:pPr>
        <w:pStyle w:val="a9"/>
        <w:numPr>
          <w:ilvl w:val="0"/>
          <w:numId w:val="7"/>
        </w:numPr>
        <w:ind w:firstLineChars="0"/>
        <w:rPr>
          <w:b/>
          <w:bCs/>
        </w:rPr>
      </w:pPr>
      <w:r w:rsidRPr="00A97E0C">
        <w:rPr>
          <w:rFonts w:hint="eastAsia"/>
          <w:b/>
          <w:bCs/>
        </w:rPr>
        <w:t>P</w:t>
      </w:r>
      <w:r w:rsidRPr="00A97E0C">
        <w:rPr>
          <w:b/>
          <w:bCs/>
        </w:rPr>
        <w:t>I-ICP</w:t>
      </w:r>
      <w:r w:rsidRPr="00A97E0C">
        <w:rPr>
          <w:rFonts w:hint="eastAsia"/>
          <w:b/>
          <w:bCs/>
        </w:rPr>
        <w:t>（点到线迭代最近点算法）、</w:t>
      </w:r>
      <w:r>
        <w:rPr>
          <w:rFonts w:hint="eastAsia"/>
          <w:b/>
          <w:bCs/>
        </w:rPr>
        <w:t>3</w:t>
      </w:r>
      <w:r>
        <w:rPr>
          <w:b/>
          <w:bCs/>
        </w:rPr>
        <w:t>D</w:t>
      </w:r>
      <w:r>
        <w:rPr>
          <w:rFonts w:hint="eastAsia"/>
          <w:b/>
          <w:bCs/>
        </w:rPr>
        <w:t>point-to-plane</w:t>
      </w:r>
      <w:r>
        <w:rPr>
          <w:b/>
          <w:bCs/>
        </w:rPr>
        <w:t xml:space="preserve"> ICP</w:t>
      </w:r>
      <w:r>
        <w:rPr>
          <w:rFonts w:hint="eastAsia"/>
          <w:b/>
          <w:bCs/>
        </w:rPr>
        <w:t>、P</w:t>
      </w:r>
      <w:r>
        <w:rPr>
          <w:b/>
          <w:bCs/>
        </w:rPr>
        <w:t>CL</w:t>
      </w:r>
      <w:r>
        <w:rPr>
          <w:rFonts w:hint="eastAsia"/>
          <w:b/>
          <w:bCs/>
        </w:rPr>
        <w:t>库里的G</w:t>
      </w:r>
      <w:r>
        <w:rPr>
          <w:b/>
          <w:bCs/>
        </w:rPr>
        <w:t>ICP</w:t>
      </w:r>
      <w:r>
        <w:rPr>
          <w:rFonts w:hint="eastAsia"/>
          <w:b/>
          <w:bCs/>
        </w:rPr>
        <w:t>（plane</w:t>
      </w:r>
      <w:r>
        <w:rPr>
          <w:b/>
          <w:bCs/>
        </w:rPr>
        <w:t>-to-plane ICP</w:t>
      </w:r>
      <w:r>
        <w:rPr>
          <w:rFonts w:hint="eastAsia"/>
          <w:b/>
          <w:bCs/>
        </w:rPr>
        <w:t>）</w:t>
      </w:r>
      <w:r w:rsidRPr="00BA6380">
        <w:rPr>
          <w:b/>
          <w:bCs/>
          <w:highlight w:val="red"/>
        </w:rPr>
        <w:t>NICP</w:t>
      </w:r>
      <w:r>
        <w:rPr>
          <w:b/>
          <w:bCs/>
        </w:rPr>
        <w:t>(</w:t>
      </w:r>
      <w:r>
        <w:rPr>
          <w:rFonts w:hint="eastAsia"/>
          <w:b/>
          <w:bCs/>
        </w:rPr>
        <w:t>不但要考虑点的距离还要考虑法向量与点的曲率</w:t>
      </w:r>
      <w:r>
        <w:rPr>
          <w:b/>
          <w:bCs/>
        </w:rPr>
        <w:t xml:space="preserve">)  </w:t>
      </w:r>
      <w:r w:rsidRPr="00BA6380">
        <w:rPr>
          <w:b/>
          <w:bCs/>
          <w:highlight w:val="red"/>
        </w:rPr>
        <w:t>IMLS-ICP</w:t>
      </w:r>
      <w:r>
        <w:rPr>
          <w:rFonts w:hint="eastAsia"/>
          <w:b/>
          <w:bCs/>
          <w:highlight w:val="red"/>
        </w:rPr>
        <w:t>（隐式最小二乘I</w:t>
      </w:r>
      <w:r>
        <w:rPr>
          <w:b/>
          <w:bCs/>
          <w:highlight w:val="red"/>
        </w:rPr>
        <w:t>CP   implicit moving least-square ICP</w:t>
      </w:r>
      <w:r>
        <w:rPr>
          <w:rFonts w:hint="eastAsia"/>
          <w:b/>
          <w:bCs/>
          <w:highlight w:val="red"/>
        </w:rPr>
        <w:t>）</w:t>
      </w:r>
      <w:r>
        <w:rPr>
          <w:rFonts w:hint="eastAsia"/>
          <w:b/>
          <w:bCs/>
        </w:rPr>
        <w:t>基本思想是：点云数据对应的是表面，理论厚度是0，先拟合一个曲面，在和点云进行匹配。</w:t>
      </w:r>
      <w:r w:rsidRPr="00885A04">
        <w:rPr>
          <w:rFonts w:hint="eastAsia"/>
          <w:b/>
          <w:bCs/>
          <w:highlight w:val="red"/>
        </w:rPr>
        <w:t>其中的隐式是没有曲面表达式，通过点来获得</w:t>
      </w:r>
      <w:r>
        <w:rPr>
          <w:rFonts w:hint="eastAsia"/>
          <w:b/>
          <w:bCs/>
          <w:highlight w:val="red"/>
        </w:rPr>
        <w:t>。</w:t>
      </w:r>
    </w:p>
    <w:p w14:paraId="6471C86D" w14:textId="77777777" w:rsidR="000D242B" w:rsidRDefault="000D242B" w:rsidP="000D242B">
      <w:pPr>
        <w:pStyle w:val="a9"/>
        <w:numPr>
          <w:ilvl w:val="0"/>
          <w:numId w:val="7"/>
        </w:numPr>
        <w:ind w:firstLineChars="0"/>
        <w:rPr>
          <w:b/>
          <w:bCs/>
        </w:rPr>
      </w:pPr>
      <w:r w:rsidRPr="00A97E0C">
        <w:rPr>
          <w:rFonts w:hint="eastAsia"/>
          <w:b/>
          <w:bCs/>
          <w:color w:val="FF0000"/>
        </w:rPr>
        <w:t>N</w:t>
      </w:r>
      <w:r w:rsidRPr="00A97E0C">
        <w:rPr>
          <w:b/>
          <w:bCs/>
          <w:color w:val="FF0000"/>
        </w:rPr>
        <w:t>DT</w:t>
      </w:r>
      <w:r w:rsidRPr="00A97E0C">
        <w:rPr>
          <w:rFonts w:hint="eastAsia"/>
          <w:b/>
          <w:bCs/>
        </w:rPr>
        <w:t>（</w:t>
      </w:r>
      <w:r w:rsidRPr="002A13CD">
        <w:rPr>
          <w:rFonts w:hint="eastAsia"/>
          <w:b/>
          <w:bCs/>
          <w:highlight w:val="red"/>
        </w:rPr>
        <w:t>三维纯定位比较多</w:t>
      </w:r>
      <w:r w:rsidRPr="00A97E0C">
        <w:rPr>
          <w:rFonts w:hint="eastAsia"/>
          <w:b/>
          <w:bCs/>
        </w:rPr>
        <w:t>）、</w:t>
      </w:r>
    </w:p>
    <w:p w14:paraId="7C22EC7D" w14:textId="77777777" w:rsidR="000D242B" w:rsidRPr="006E2FC4" w:rsidRDefault="000D242B" w:rsidP="000D242B">
      <w:pPr>
        <w:pStyle w:val="a9"/>
        <w:numPr>
          <w:ilvl w:val="0"/>
          <w:numId w:val="7"/>
        </w:numPr>
        <w:ind w:firstLineChars="0"/>
        <w:rPr>
          <w:b/>
          <w:bCs/>
        </w:rPr>
      </w:pPr>
      <w:r w:rsidRPr="00A97E0C">
        <w:rPr>
          <w:rFonts w:hint="eastAsia"/>
          <w:b/>
          <w:bCs/>
        </w:rPr>
        <w:t>C</w:t>
      </w:r>
      <w:r w:rsidRPr="00A97E0C">
        <w:rPr>
          <w:b/>
          <w:bCs/>
        </w:rPr>
        <w:t>SM</w:t>
      </w:r>
      <w:r w:rsidRPr="00A97E0C">
        <w:rPr>
          <w:rFonts w:hint="eastAsia"/>
          <w:b/>
          <w:bCs/>
        </w:rPr>
        <w:t>（correlation</w:t>
      </w:r>
      <w:r w:rsidRPr="00A97E0C">
        <w:rPr>
          <w:b/>
          <w:bCs/>
        </w:rPr>
        <w:t xml:space="preserve"> Scan M</w:t>
      </w:r>
      <w:r w:rsidRPr="00A97E0C">
        <w:rPr>
          <w:rFonts w:hint="eastAsia"/>
          <w:b/>
          <w:bCs/>
        </w:rPr>
        <w:t>atch）算法</w:t>
      </w:r>
      <w:r>
        <w:rPr>
          <w:rFonts w:hint="eastAsia"/>
          <w:b/>
          <w:bCs/>
        </w:rPr>
        <w:t>（暴力求解的方法，可以通过加速策略进行降低计算量</w:t>
      </w:r>
      <w:r>
        <w:rPr>
          <w:b/>
          <w:bCs/>
        </w:rPr>
        <w:t>）</w:t>
      </w:r>
      <w:r>
        <w:rPr>
          <w:rFonts w:hint="eastAsia"/>
          <w:b/>
          <w:bCs/>
        </w:rPr>
        <w:t>优点：对初值不敏感、</w:t>
      </w:r>
      <w:r w:rsidRPr="006E2FC4">
        <w:rPr>
          <w:rFonts w:hint="eastAsia"/>
          <w:b/>
          <w:bCs/>
          <w:color w:val="FF0000"/>
        </w:rPr>
        <w:t>精度受限于分辨率</w:t>
      </w:r>
    </w:p>
    <w:p w14:paraId="62D77104" w14:textId="77777777" w:rsidR="000D242B" w:rsidRDefault="000D242B" w:rsidP="000D242B">
      <w:pPr>
        <w:pStyle w:val="a9"/>
        <w:numPr>
          <w:ilvl w:val="0"/>
          <w:numId w:val="7"/>
        </w:numPr>
        <w:ind w:firstLineChars="0"/>
        <w:rPr>
          <w:b/>
          <w:bCs/>
          <w:color w:val="FF0000"/>
        </w:rPr>
      </w:pPr>
      <w:r w:rsidRPr="00B52935">
        <w:rPr>
          <w:rFonts w:hint="eastAsia"/>
          <w:b/>
          <w:bCs/>
        </w:rPr>
        <w:lastRenderedPageBreak/>
        <w:t>梯度优化方法</w:t>
      </w:r>
      <w:r>
        <w:rPr>
          <w:rFonts w:hint="eastAsia"/>
          <w:b/>
          <w:bCs/>
          <w:color w:val="FF0000"/>
        </w:rPr>
        <w:t>：Hector-SLAM——对初始值敏感、非线性最小二乘优化方法主要包括L</w:t>
      </w:r>
      <w:r>
        <w:rPr>
          <w:b/>
          <w:bCs/>
          <w:color w:val="FF0000"/>
        </w:rPr>
        <w:t>M</w:t>
      </w:r>
      <w:r>
        <w:rPr>
          <w:rFonts w:hint="eastAsia"/>
          <w:b/>
          <w:bCs/>
          <w:color w:val="FF0000"/>
        </w:rPr>
        <w:t>（裂纹伯格优化方法）、高斯牛顿迭代方法、梯度下降方法</w:t>
      </w:r>
    </w:p>
    <w:p w14:paraId="7E179F29" w14:textId="77777777" w:rsidR="000D242B" w:rsidRDefault="000D242B" w:rsidP="000D242B">
      <w:pPr>
        <w:pStyle w:val="a9"/>
        <w:numPr>
          <w:ilvl w:val="0"/>
          <w:numId w:val="7"/>
        </w:numPr>
        <w:ind w:firstLineChars="0"/>
        <w:rPr>
          <w:b/>
          <w:bCs/>
          <w:color w:val="FF0000"/>
        </w:rPr>
      </w:pPr>
      <w:r>
        <w:rPr>
          <w:b/>
          <w:bCs/>
          <w:color w:val="FF0000"/>
        </w:rPr>
        <w:t>2D:</w:t>
      </w:r>
      <w:r>
        <w:rPr>
          <w:rFonts w:hint="eastAsia"/>
          <w:b/>
          <w:bCs/>
          <w:color w:val="FF0000"/>
        </w:rPr>
        <w:t>State</w:t>
      </w:r>
      <w:r>
        <w:rPr>
          <w:b/>
          <w:bCs/>
          <w:color w:val="FF0000"/>
        </w:rPr>
        <w:t xml:space="preserve"> of Art :CSM+</w:t>
      </w:r>
      <w:r>
        <w:rPr>
          <w:rFonts w:hint="eastAsia"/>
          <w:b/>
          <w:bCs/>
          <w:color w:val="FF0000"/>
        </w:rPr>
        <w:t>梯度优化的方法（cartograper使用的就是这种方法）</w:t>
      </w:r>
    </w:p>
    <w:p w14:paraId="6B41D9A2" w14:textId="77777777" w:rsidR="000D242B" w:rsidRPr="006E2FC4" w:rsidRDefault="000D242B" w:rsidP="000D242B">
      <w:pPr>
        <w:pStyle w:val="a9"/>
        <w:numPr>
          <w:ilvl w:val="0"/>
          <w:numId w:val="7"/>
        </w:numPr>
        <w:ind w:firstLineChars="0"/>
        <w:rPr>
          <w:b/>
          <w:bCs/>
          <w:color w:val="FF0000"/>
        </w:rPr>
      </w:pPr>
      <w:r w:rsidRPr="00BA6380">
        <w:rPr>
          <w:b/>
          <w:bCs/>
        </w:rPr>
        <w:t>F</w:t>
      </w:r>
      <w:r w:rsidRPr="00BA6380">
        <w:rPr>
          <w:rFonts w:hint="eastAsia"/>
          <w:b/>
          <w:bCs/>
        </w:rPr>
        <w:t>eature</w:t>
      </w:r>
      <w:r w:rsidRPr="00BA6380">
        <w:rPr>
          <w:b/>
          <w:bCs/>
        </w:rPr>
        <w:t xml:space="preserve">-based method </w:t>
      </w:r>
      <w:r w:rsidRPr="00BA6380">
        <w:rPr>
          <w:rFonts w:hint="eastAsia"/>
          <w:b/>
          <w:bCs/>
        </w:rPr>
        <w:t>特征点描述方法</w:t>
      </w:r>
    </w:p>
    <w:p w14:paraId="584711DD" w14:textId="77777777" w:rsidR="000D242B" w:rsidRDefault="000D242B" w:rsidP="000D242B">
      <w:pPr>
        <w:pStyle w:val="6"/>
      </w:pPr>
      <w:r w:rsidRPr="00A97E0C">
        <w:rPr>
          <w:rFonts w:hint="eastAsia"/>
          <w:highlight w:val="yellow"/>
        </w:rPr>
        <w:t>回环检测</w:t>
      </w:r>
    </w:p>
    <w:p w14:paraId="3985286C" w14:textId="77777777" w:rsidR="000D242B" w:rsidRPr="00A97E0C" w:rsidRDefault="000D242B" w:rsidP="000D242B">
      <w:pPr>
        <w:pStyle w:val="a9"/>
        <w:numPr>
          <w:ilvl w:val="0"/>
          <w:numId w:val="8"/>
        </w:numPr>
        <w:ind w:firstLineChars="0"/>
        <w:rPr>
          <w:b/>
          <w:bCs/>
        </w:rPr>
      </w:pPr>
      <w:r w:rsidRPr="00A97E0C">
        <w:rPr>
          <w:b/>
          <w:bCs/>
        </w:rPr>
        <w:t>S</w:t>
      </w:r>
      <w:r w:rsidRPr="00A97E0C">
        <w:rPr>
          <w:rFonts w:hint="eastAsia"/>
          <w:b/>
          <w:bCs/>
        </w:rPr>
        <w:t>can-to-scan</w:t>
      </w:r>
      <w:r>
        <w:rPr>
          <w:rFonts w:hint="eastAsia"/>
          <w:b/>
          <w:bCs/>
        </w:rPr>
        <w:t>（容易匹配错）(3</w:t>
      </w:r>
      <w:r>
        <w:rPr>
          <w:b/>
          <w:bCs/>
        </w:rPr>
        <w:t>D)</w:t>
      </w:r>
    </w:p>
    <w:p w14:paraId="446C889B" w14:textId="77777777" w:rsidR="000D242B" w:rsidRPr="00A97E0C" w:rsidRDefault="000D242B" w:rsidP="000D242B">
      <w:pPr>
        <w:pStyle w:val="a9"/>
        <w:numPr>
          <w:ilvl w:val="0"/>
          <w:numId w:val="8"/>
        </w:numPr>
        <w:ind w:firstLineChars="0"/>
        <w:rPr>
          <w:b/>
          <w:bCs/>
        </w:rPr>
      </w:pPr>
      <w:r w:rsidRPr="00A97E0C">
        <w:rPr>
          <w:rFonts w:hint="eastAsia"/>
          <w:b/>
          <w:bCs/>
        </w:rPr>
        <w:t>S</w:t>
      </w:r>
      <w:r w:rsidRPr="00A97E0C">
        <w:rPr>
          <w:b/>
          <w:bCs/>
        </w:rPr>
        <w:t>can</w:t>
      </w:r>
      <w:r w:rsidRPr="00A97E0C">
        <w:rPr>
          <w:rFonts w:hint="eastAsia"/>
          <w:b/>
          <w:bCs/>
        </w:rPr>
        <w:t>-t</w:t>
      </w:r>
      <w:r w:rsidRPr="00A97E0C">
        <w:rPr>
          <w:b/>
          <w:bCs/>
        </w:rPr>
        <w:t>o</w:t>
      </w:r>
      <w:r w:rsidRPr="00A97E0C">
        <w:rPr>
          <w:rFonts w:hint="eastAsia"/>
          <w:b/>
          <w:bCs/>
        </w:rPr>
        <w:t>-map</w:t>
      </w:r>
      <w:r>
        <w:rPr>
          <w:rFonts w:hint="eastAsia"/>
          <w:b/>
          <w:bCs/>
        </w:rPr>
        <w:t>（cartographer</w:t>
      </w:r>
      <w:r>
        <w:rPr>
          <w:b/>
          <w:bCs/>
        </w:rPr>
        <w:t xml:space="preserve"> </w:t>
      </w:r>
      <w:r>
        <w:rPr>
          <w:rFonts w:hint="eastAsia"/>
          <w:b/>
          <w:bCs/>
        </w:rPr>
        <w:t>子图匹配上容易回环）（cartographer在几何对称的环境下比较容易出现回环错误）</w:t>
      </w:r>
    </w:p>
    <w:p w14:paraId="12C18631" w14:textId="77777777" w:rsidR="000D242B" w:rsidRDefault="000D242B" w:rsidP="000D242B">
      <w:pPr>
        <w:pStyle w:val="a9"/>
        <w:numPr>
          <w:ilvl w:val="0"/>
          <w:numId w:val="8"/>
        </w:numPr>
        <w:ind w:firstLineChars="0"/>
        <w:rPr>
          <w:b/>
          <w:bCs/>
        </w:rPr>
      </w:pPr>
      <w:r w:rsidRPr="00A97E0C">
        <w:rPr>
          <w:rFonts w:hint="eastAsia"/>
          <w:b/>
          <w:bCs/>
        </w:rPr>
        <w:t>M</w:t>
      </w:r>
      <w:r w:rsidRPr="00A97E0C">
        <w:rPr>
          <w:b/>
          <w:bCs/>
        </w:rPr>
        <w:t>ap-to-map</w:t>
      </w:r>
      <w:r>
        <w:rPr>
          <w:rFonts w:hint="eastAsia"/>
          <w:b/>
          <w:bCs/>
        </w:rPr>
        <w:t>（将最近几帧的激光聚合成一个子图，与过去的子图进行匹配）</w:t>
      </w:r>
    </w:p>
    <w:p w14:paraId="2545BE26" w14:textId="77777777" w:rsidR="000D242B" w:rsidRDefault="000D242B" w:rsidP="000D242B">
      <w:pPr>
        <w:pStyle w:val="a9"/>
        <w:numPr>
          <w:ilvl w:val="0"/>
          <w:numId w:val="8"/>
        </w:numPr>
        <w:ind w:firstLineChars="0"/>
        <w:rPr>
          <w:b/>
          <w:bCs/>
        </w:rPr>
      </w:pPr>
      <w:r>
        <w:rPr>
          <w:b/>
          <w:bCs/>
        </w:rPr>
        <w:t>B</w:t>
      </w:r>
      <w:r>
        <w:rPr>
          <w:rFonts w:hint="eastAsia"/>
          <w:b/>
          <w:bCs/>
        </w:rPr>
        <w:t>ranch</w:t>
      </w:r>
      <w:r>
        <w:rPr>
          <w:b/>
          <w:bCs/>
        </w:rPr>
        <w:t xml:space="preserve"> </w:t>
      </w:r>
      <w:r>
        <w:rPr>
          <w:rFonts w:hint="eastAsia"/>
          <w:b/>
          <w:bCs/>
        </w:rPr>
        <w:t>and</w:t>
      </w:r>
      <w:r>
        <w:rPr>
          <w:b/>
          <w:bCs/>
        </w:rPr>
        <w:t xml:space="preserve"> bound </w:t>
      </w:r>
      <w:r>
        <w:rPr>
          <w:rFonts w:hint="eastAsia"/>
          <w:b/>
          <w:bCs/>
        </w:rPr>
        <w:t>&amp;lazy</w:t>
      </w:r>
      <w:r>
        <w:rPr>
          <w:b/>
          <w:bCs/>
        </w:rPr>
        <w:t xml:space="preserve"> </w:t>
      </w:r>
      <w:r>
        <w:rPr>
          <w:rFonts w:hint="eastAsia"/>
          <w:b/>
          <w:bCs/>
        </w:rPr>
        <w:t>dec</w:t>
      </w:r>
      <w:r>
        <w:rPr>
          <w:b/>
          <w:bCs/>
        </w:rPr>
        <w:t>i</w:t>
      </w:r>
      <w:r>
        <w:rPr>
          <w:rFonts w:hint="eastAsia"/>
          <w:b/>
          <w:bCs/>
        </w:rPr>
        <w:t>sion</w:t>
      </w:r>
      <w:r>
        <w:rPr>
          <w:b/>
          <w:bCs/>
        </w:rPr>
        <w:t>(</w:t>
      </w:r>
      <w:r>
        <w:rPr>
          <w:rFonts w:hint="eastAsia"/>
          <w:b/>
          <w:bCs/>
        </w:rPr>
        <w:t>分支定界的方法|延迟决定</w:t>
      </w:r>
      <w:r>
        <w:rPr>
          <w:b/>
          <w:bCs/>
        </w:rPr>
        <w:t>)</w:t>
      </w:r>
      <w:r>
        <w:rPr>
          <w:rFonts w:hint="eastAsia"/>
          <w:b/>
          <w:bCs/>
        </w:rPr>
        <w:t>构造一个树（搜索空间），进行分支，叶子节点是最细栅格；定义一个代价函数，父节点的代价是子节点的上界，假设是最优，子树全部截掉，减少计算量。</w:t>
      </w:r>
    </w:p>
    <w:p w14:paraId="7F9C820E" w14:textId="77777777" w:rsidR="000D242B" w:rsidRPr="00F64648" w:rsidRDefault="000D242B" w:rsidP="000D242B">
      <w:pPr>
        <w:pStyle w:val="a9"/>
        <w:ind w:left="420" w:firstLineChars="0" w:firstLine="0"/>
        <w:jc w:val="center"/>
        <w:rPr>
          <w:b/>
          <w:bCs/>
          <w:u w:val="single"/>
        </w:rPr>
      </w:pPr>
      <w:r w:rsidRPr="00F64648">
        <w:rPr>
          <w:rFonts w:hint="eastAsia"/>
          <w:b/>
          <w:bCs/>
          <w:u w:val="single"/>
        </w:rPr>
        <w:t>关于滤波器的方法：</w:t>
      </w:r>
    </w:p>
    <w:p w14:paraId="32365384" w14:textId="77777777" w:rsidR="000D242B" w:rsidRDefault="000D242B" w:rsidP="000D242B">
      <w:pPr>
        <w:pStyle w:val="a9"/>
        <w:numPr>
          <w:ilvl w:val="0"/>
          <w:numId w:val="9"/>
        </w:numPr>
        <w:ind w:firstLineChars="0"/>
        <w:rPr>
          <w:b/>
          <w:bCs/>
        </w:rPr>
      </w:pPr>
      <w:r w:rsidRPr="00F64648">
        <w:rPr>
          <w:rFonts w:hint="eastAsia"/>
          <w:b/>
          <w:bCs/>
        </w:rPr>
        <w:t>E</w:t>
      </w:r>
      <w:r w:rsidRPr="00F64648">
        <w:rPr>
          <w:b/>
          <w:bCs/>
        </w:rPr>
        <w:t>KF-SLAM -&gt;</w:t>
      </w:r>
      <w:r w:rsidRPr="00F64648">
        <w:rPr>
          <w:rFonts w:hint="eastAsia"/>
          <w:b/>
          <w:bCs/>
        </w:rPr>
        <w:t>生成的是feature</w:t>
      </w:r>
      <w:r w:rsidRPr="00F64648">
        <w:rPr>
          <w:b/>
          <w:bCs/>
        </w:rPr>
        <w:t>-based M</w:t>
      </w:r>
      <w:r w:rsidRPr="00F64648">
        <w:rPr>
          <w:rFonts w:hint="eastAsia"/>
          <w:b/>
          <w:bCs/>
        </w:rPr>
        <w:t>ap</w:t>
      </w:r>
      <w:r w:rsidRPr="00F64648">
        <w:rPr>
          <w:b/>
          <w:bCs/>
        </w:rPr>
        <w:t xml:space="preserve"> </w:t>
      </w:r>
      <w:r w:rsidRPr="00F64648">
        <w:rPr>
          <w:rFonts w:hint="eastAsia"/>
          <w:b/>
          <w:bCs/>
        </w:rPr>
        <w:t>不能用于后面导航</w:t>
      </w:r>
    </w:p>
    <w:p w14:paraId="692EAF50" w14:textId="77777777" w:rsidR="000D242B" w:rsidRDefault="000D242B" w:rsidP="000D242B">
      <w:pPr>
        <w:pStyle w:val="a9"/>
        <w:numPr>
          <w:ilvl w:val="0"/>
          <w:numId w:val="9"/>
        </w:numPr>
        <w:ind w:firstLineChars="0"/>
        <w:rPr>
          <w:b/>
          <w:bCs/>
        </w:rPr>
      </w:pPr>
      <w:r>
        <w:rPr>
          <w:rFonts w:hint="eastAsia"/>
          <w:b/>
          <w:bCs/>
        </w:rPr>
        <w:t>Fast</w:t>
      </w:r>
      <w:r>
        <w:rPr>
          <w:b/>
          <w:bCs/>
        </w:rPr>
        <w:t xml:space="preserve">SLAM </w:t>
      </w:r>
      <w:r>
        <w:rPr>
          <w:rFonts w:hint="eastAsia"/>
          <w:b/>
          <w:bCs/>
        </w:rPr>
        <w:t>02-03</w:t>
      </w:r>
      <w:r>
        <w:rPr>
          <w:b/>
          <w:bCs/>
        </w:rPr>
        <w:t xml:space="preserve"> </w:t>
      </w:r>
    </w:p>
    <w:p w14:paraId="3F089164" w14:textId="77777777" w:rsidR="000D242B" w:rsidRDefault="000D242B" w:rsidP="000D242B">
      <w:pPr>
        <w:pStyle w:val="a9"/>
        <w:numPr>
          <w:ilvl w:val="0"/>
          <w:numId w:val="9"/>
        </w:numPr>
        <w:ind w:firstLineChars="0"/>
        <w:rPr>
          <w:b/>
          <w:bCs/>
        </w:rPr>
      </w:pPr>
      <w:r>
        <w:rPr>
          <w:rFonts w:hint="eastAsia"/>
          <w:b/>
          <w:bCs/>
        </w:rPr>
        <w:t>Gmapping</w:t>
      </w:r>
      <w:r>
        <w:rPr>
          <w:b/>
          <w:bCs/>
        </w:rPr>
        <w:t xml:space="preserve"> (</w:t>
      </w:r>
      <w:r>
        <w:rPr>
          <w:rFonts w:hint="eastAsia"/>
          <w:b/>
          <w:bCs/>
        </w:rPr>
        <w:t>计算量非常大</w:t>
      </w:r>
      <w:r>
        <w:rPr>
          <w:b/>
          <w:bCs/>
        </w:rPr>
        <w:t>)|G</w:t>
      </w:r>
      <w:r>
        <w:rPr>
          <w:rFonts w:hint="eastAsia"/>
          <w:b/>
          <w:bCs/>
        </w:rPr>
        <w:t>ride</w:t>
      </w:r>
      <w:r>
        <w:rPr>
          <w:b/>
          <w:bCs/>
        </w:rPr>
        <w:t>-fastSLAM+scan-matching</w:t>
      </w:r>
      <w:r>
        <w:rPr>
          <w:rFonts w:hint="eastAsia"/>
          <w:b/>
          <w:bCs/>
        </w:rPr>
        <w:t>模块 这个方法非常依赖里程计（将所有的粒子都一视同仁，每个粒子都携带一个地图，存储量非常大）</w:t>
      </w:r>
    </w:p>
    <w:p w14:paraId="46BE706F" w14:textId="77777777" w:rsidR="000D242B" w:rsidRPr="00F64648" w:rsidRDefault="000D242B" w:rsidP="000D242B">
      <w:pPr>
        <w:pStyle w:val="a9"/>
        <w:numPr>
          <w:ilvl w:val="0"/>
          <w:numId w:val="9"/>
        </w:numPr>
        <w:ind w:firstLineChars="0"/>
        <w:rPr>
          <w:b/>
          <w:bCs/>
          <w:highlight w:val="red"/>
        </w:rPr>
      </w:pPr>
      <w:r w:rsidRPr="00F64648">
        <w:rPr>
          <w:rFonts w:hint="eastAsia"/>
          <w:b/>
          <w:bCs/>
          <w:highlight w:val="red"/>
        </w:rPr>
        <w:t>Optimal</w:t>
      </w:r>
      <w:r w:rsidRPr="00F64648">
        <w:rPr>
          <w:b/>
          <w:bCs/>
          <w:highlight w:val="red"/>
        </w:rPr>
        <w:t xml:space="preserve"> RBPF  </w:t>
      </w:r>
      <w:r w:rsidRPr="00F64648">
        <w:rPr>
          <w:rFonts w:hint="eastAsia"/>
          <w:b/>
          <w:bCs/>
          <w:highlight w:val="red"/>
        </w:rPr>
        <w:t>10年</w:t>
      </w:r>
      <w:r w:rsidRPr="00F64648">
        <w:rPr>
          <w:rFonts w:hint="eastAsia"/>
          <w:b/>
          <w:bCs/>
        </w:rPr>
        <w:t xml:space="preserve"> </w:t>
      </w:r>
      <w:r w:rsidRPr="00F64648">
        <w:rPr>
          <w:b/>
          <w:bCs/>
        </w:rPr>
        <w:t xml:space="preserve">  </w:t>
      </w:r>
    </w:p>
    <w:p w14:paraId="12EC3AA1" w14:textId="77777777" w:rsidR="000D242B" w:rsidRDefault="000D242B" w:rsidP="000D242B">
      <w:pPr>
        <w:pStyle w:val="a9"/>
        <w:numPr>
          <w:ilvl w:val="0"/>
          <w:numId w:val="9"/>
        </w:numPr>
        <w:ind w:firstLineChars="0"/>
        <w:rPr>
          <w:b/>
          <w:bCs/>
        </w:rPr>
      </w:pPr>
      <w:r>
        <w:rPr>
          <w:rFonts w:hint="eastAsia"/>
          <w:b/>
          <w:bCs/>
        </w:rPr>
        <w:t>M</w:t>
      </w:r>
      <w:r>
        <w:rPr>
          <w:b/>
          <w:bCs/>
        </w:rPr>
        <w:t>PRT</w:t>
      </w:r>
      <w:r>
        <w:rPr>
          <w:rFonts w:hint="eastAsia"/>
          <w:b/>
          <w:bCs/>
        </w:rPr>
        <w:t>粒子传播几次得到</w:t>
      </w:r>
      <w:r>
        <w:rPr>
          <w:b/>
          <w:bCs/>
        </w:rPr>
        <w:t>n</w:t>
      </w:r>
      <w:r>
        <w:rPr>
          <w:rFonts w:hint="eastAsia"/>
          <w:b/>
          <w:bCs/>
        </w:rPr>
        <w:t>个粒子，选一个最优的粒子作为真实的粒子（相当于给每个粒子几次机会</w:t>
      </w:r>
      <w:r>
        <w:rPr>
          <w:b/>
          <w:bCs/>
        </w:rPr>
        <w:t>）</w:t>
      </w:r>
    </w:p>
    <w:p w14:paraId="0B91DFF9" w14:textId="77777777" w:rsidR="000D242B" w:rsidRPr="00F64648" w:rsidRDefault="000D242B" w:rsidP="000D242B">
      <w:pPr>
        <w:jc w:val="center"/>
        <w:rPr>
          <w:b/>
          <w:bCs/>
          <w:u w:val="single"/>
        </w:rPr>
      </w:pPr>
      <w:r w:rsidRPr="00F64648">
        <w:rPr>
          <w:rFonts w:hint="eastAsia"/>
          <w:b/>
          <w:bCs/>
          <w:u w:val="single"/>
        </w:rPr>
        <w:t>关于图优化的方法</w:t>
      </w:r>
    </w:p>
    <w:p w14:paraId="764A10BF" w14:textId="77777777" w:rsidR="000D242B" w:rsidRDefault="000D242B" w:rsidP="000D242B">
      <w:pPr>
        <w:rPr>
          <w:b/>
          <w:bCs/>
        </w:rPr>
      </w:pPr>
      <w:r>
        <w:rPr>
          <w:rFonts w:hint="eastAsia"/>
          <w:b/>
          <w:bCs/>
        </w:rPr>
        <w:t>自从意识到激光点云的稀疏性的时候主流就开始了图优化的方法</w:t>
      </w:r>
    </w:p>
    <w:p w14:paraId="12715F8F" w14:textId="77777777" w:rsidR="000D242B" w:rsidRDefault="000D242B" w:rsidP="000D242B">
      <w:pPr>
        <w:pStyle w:val="a9"/>
        <w:numPr>
          <w:ilvl w:val="0"/>
          <w:numId w:val="10"/>
        </w:numPr>
        <w:ind w:firstLineChars="0"/>
        <w:rPr>
          <w:b/>
          <w:bCs/>
        </w:rPr>
      </w:pPr>
      <w:r>
        <w:rPr>
          <w:rFonts w:hint="eastAsia"/>
          <w:b/>
          <w:bCs/>
        </w:rPr>
        <w:t>Karto</w:t>
      </w:r>
      <w:r>
        <w:rPr>
          <w:b/>
          <w:bCs/>
        </w:rPr>
        <w:t xml:space="preserve"> SLAM  </w:t>
      </w:r>
    </w:p>
    <w:p w14:paraId="226BA148" w14:textId="77777777" w:rsidR="000D242B" w:rsidRDefault="000D242B" w:rsidP="000D242B">
      <w:pPr>
        <w:pStyle w:val="a9"/>
        <w:numPr>
          <w:ilvl w:val="0"/>
          <w:numId w:val="10"/>
        </w:numPr>
        <w:ind w:firstLineChars="0"/>
        <w:rPr>
          <w:b/>
          <w:bCs/>
        </w:rPr>
      </w:pPr>
      <w:r>
        <w:rPr>
          <w:rFonts w:hint="eastAsia"/>
          <w:b/>
          <w:bCs/>
        </w:rPr>
        <w:t>Cartogr</w:t>
      </w:r>
      <w:r>
        <w:rPr>
          <w:b/>
          <w:bCs/>
        </w:rPr>
        <w:t>a</w:t>
      </w:r>
      <w:r>
        <w:rPr>
          <w:rFonts w:hint="eastAsia"/>
          <w:b/>
          <w:bCs/>
        </w:rPr>
        <w:t>per</w:t>
      </w:r>
      <w:r>
        <w:rPr>
          <w:b/>
          <w:bCs/>
        </w:rPr>
        <w:t xml:space="preserve">  </w:t>
      </w:r>
      <w:r>
        <w:rPr>
          <w:rFonts w:hint="eastAsia"/>
          <w:b/>
          <w:bCs/>
        </w:rPr>
        <w:t>局部匹配s</w:t>
      </w:r>
      <w:r>
        <w:rPr>
          <w:b/>
          <w:bCs/>
        </w:rPr>
        <w:t>can</w:t>
      </w:r>
      <w:r>
        <w:rPr>
          <w:rFonts w:hint="eastAsia"/>
          <w:b/>
          <w:bCs/>
        </w:rPr>
        <w:t>-matching</w:t>
      </w:r>
      <w:r>
        <w:rPr>
          <w:b/>
          <w:bCs/>
        </w:rPr>
        <w:t>\</w:t>
      </w:r>
      <w:r>
        <w:rPr>
          <w:rFonts w:hint="eastAsia"/>
          <w:b/>
          <w:bCs/>
        </w:rPr>
        <w:t>全局矫正、回环检测Map-to</w:t>
      </w:r>
      <w:r>
        <w:rPr>
          <w:b/>
          <w:bCs/>
        </w:rPr>
        <w:t>-map</w:t>
      </w:r>
      <w:r>
        <w:rPr>
          <w:rFonts w:hint="eastAsia"/>
          <w:b/>
          <w:bCs/>
        </w:rPr>
        <w:t>（缺点是预先构建子图浪费时间）（这个算法的原理图）</w:t>
      </w:r>
    </w:p>
    <w:p w14:paraId="161700B4" w14:textId="77777777" w:rsidR="000D242B" w:rsidRPr="005E0E52" w:rsidRDefault="000D242B" w:rsidP="000D242B">
      <w:pPr>
        <w:pStyle w:val="6"/>
      </w:pPr>
      <w:r w:rsidRPr="005E0E52">
        <w:rPr>
          <w:rFonts w:hint="eastAsia"/>
        </w:rPr>
        <w:t>数据预处理</w:t>
      </w:r>
    </w:p>
    <w:p w14:paraId="0B82C00D" w14:textId="77777777" w:rsidR="000D242B" w:rsidRPr="005E0E52" w:rsidRDefault="000D242B" w:rsidP="000D242B">
      <w:pPr>
        <w:pStyle w:val="a9"/>
        <w:numPr>
          <w:ilvl w:val="0"/>
          <w:numId w:val="10"/>
        </w:numPr>
        <w:ind w:firstLineChars="0"/>
        <w:rPr>
          <w:b/>
          <w:bCs/>
        </w:rPr>
      </w:pPr>
      <w:r w:rsidRPr="005E0E52">
        <w:rPr>
          <w:rFonts w:hint="eastAsia"/>
          <w:b/>
          <w:bCs/>
          <w:highlight w:val="yellow"/>
        </w:rPr>
        <w:t>轮式里程计的标定</w:t>
      </w:r>
      <w:r>
        <w:rPr>
          <w:rFonts w:hint="eastAsia"/>
          <w:b/>
          <w:bCs/>
          <w:highlight w:val="yellow"/>
        </w:rPr>
        <w:t>//offline出厂标定online在线标定。负载过大，</w:t>
      </w:r>
    </w:p>
    <w:p w14:paraId="320E7137" w14:textId="77777777" w:rsidR="000D242B" w:rsidRPr="002A13CD" w:rsidRDefault="000D242B" w:rsidP="000D242B">
      <w:pPr>
        <w:pStyle w:val="a9"/>
        <w:numPr>
          <w:ilvl w:val="0"/>
          <w:numId w:val="10"/>
        </w:numPr>
        <w:ind w:firstLineChars="0"/>
        <w:rPr>
          <w:b/>
          <w:bCs/>
          <w:highlight w:val="red"/>
        </w:rPr>
      </w:pPr>
      <w:r w:rsidRPr="002A13CD">
        <w:rPr>
          <w:rFonts w:hint="eastAsia"/>
          <w:b/>
          <w:bCs/>
          <w:highlight w:val="red"/>
        </w:rPr>
        <w:t>激光雷达的运动畸变去除 ||同一时刻取得，旋转需要实践100m</w:t>
      </w:r>
      <w:r w:rsidRPr="002A13CD">
        <w:rPr>
          <w:b/>
          <w:bCs/>
          <w:highlight w:val="red"/>
        </w:rPr>
        <w:t>s</w:t>
      </w:r>
    </w:p>
    <w:p w14:paraId="6F1A1130" w14:textId="77777777" w:rsidR="000D242B" w:rsidRPr="002A13CD" w:rsidRDefault="000D242B" w:rsidP="000D242B">
      <w:pPr>
        <w:pStyle w:val="a9"/>
        <w:numPr>
          <w:ilvl w:val="0"/>
          <w:numId w:val="10"/>
        </w:numPr>
        <w:ind w:firstLineChars="0"/>
        <w:rPr>
          <w:b/>
          <w:bCs/>
          <w:highlight w:val="red"/>
        </w:rPr>
      </w:pPr>
      <w:r w:rsidRPr="002A13CD">
        <w:rPr>
          <w:rFonts w:hint="eastAsia"/>
          <w:b/>
          <w:bCs/>
          <w:highlight w:val="red"/>
        </w:rPr>
        <w:t>不同系统之间的时间同步 ||请求数据时间</w:t>
      </w:r>
    </w:p>
    <w:p w14:paraId="56123FD8" w14:textId="77777777" w:rsidR="000D242B" w:rsidRPr="002A13CD" w:rsidRDefault="000D242B" w:rsidP="000D242B">
      <w:pPr>
        <w:pStyle w:val="a9"/>
        <w:ind w:left="420" w:firstLineChars="0" w:firstLine="0"/>
        <w:rPr>
          <w:b/>
          <w:bCs/>
        </w:rPr>
      </w:pPr>
      <w:r w:rsidRPr="002A13CD">
        <w:rPr>
          <w:rFonts w:hint="eastAsia"/>
          <w:b/>
          <w:bCs/>
        </w:rPr>
        <w:t>实际环境中的问题</w:t>
      </w:r>
      <w:r>
        <w:rPr>
          <w:rFonts w:hint="eastAsia"/>
          <w:b/>
          <w:bCs/>
        </w:rPr>
        <w:t>：动态物体、环境的变化、几何结构相似的环境、全局定位、地面凹凸不平的问题、</w:t>
      </w:r>
      <w:r w:rsidRPr="002A13CD">
        <w:rPr>
          <w:rFonts w:hint="eastAsia"/>
          <w:b/>
          <w:bCs/>
          <w:highlight w:val="red"/>
        </w:rPr>
        <w:t>机器人载重变化</w:t>
      </w:r>
      <w:r>
        <w:rPr>
          <w:rFonts w:hint="eastAsia"/>
          <w:b/>
          <w:bCs/>
          <w:highlight w:val="red"/>
        </w:rPr>
        <w:t>（对车辆由什么影响）</w:t>
      </w:r>
      <w:r>
        <w:rPr>
          <w:rFonts w:hint="eastAsia"/>
          <w:b/>
          <w:bCs/>
        </w:rPr>
        <w:t>的问题等等</w:t>
      </w:r>
    </w:p>
    <w:p w14:paraId="15282068" w14:textId="77777777" w:rsidR="000D242B" w:rsidRDefault="000D242B" w:rsidP="000D242B">
      <w:pPr>
        <w:pStyle w:val="a9"/>
        <w:ind w:left="420" w:firstLineChars="0" w:firstLine="0"/>
        <w:rPr>
          <w:b/>
          <w:bCs/>
        </w:rPr>
      </w:pPr>
      <w:r w:rsidRPr="002A13CD">
        <w:rPr>
          <w:rFonts w:hint="eastAsia"/>
          <w:b/>
          <w:bCs/>
        </w:rPr>
        <w:t>与视觉进行融合的问题主要包括</w:t>
      </w:r>
      <w:r>
        <w:rPr>
          <w:rFonts w:hint="eastAsia"/>
          <w:b/>
          <w:bCs/>
        </w:rPr>
        <w:t>：</w:t>
      </w:r>
    </w:p>
    <w:p w14:paraId="3F6FEE94" w14:textId="77777777" w:rsidR="000D242B" w:rsidRDefault="000D242B" w:rsidP="000D242B">
      <w:pPr>
        <w:pStyle w:val="a9"/>
        <w:ind w:left="420" w:firstLineChars="0" w:firstLine="0"/>
        <w:rPr>
          <w:b/>
          <w:bCs/>
        </w:rPr>
      </w:pPr>
      <w:r>
        <w:rPr>
          <w:rFonts w:hint="eastAsia"/>
          <w:b/>
          <w:bCs/>
        </w:rPr>
        <w:t>解决集合环境相似的问题，利用信息量丰富的视觉地图进行全局定位。利用高精度的历程信息可以解决凹凸不平的地面问题。</w:t>
      </w:r>
    </w:p>
    <w:p w14:paraId="44207177" w14:textId="77777777" w:rsidR="000D242B" w:rsidRPr="002A13CD" w:rsidRDefault="000D242B" w:rsidP="000D242B">
      <w:pPr>
        <w:rPr>
          <w:b/>
          <w:bCs/>
        </w:rPr>
      </w:pPr>
      <w:r>
        <w:rPr>
          <w:rFonts w:hint="eastAsia"/>
          <w:b/>
          <w:bCs/>
        </w:rPr>
        <w:t>其实是可以直接用点云地图进行导航的（高飞的论文、沈邵劼论文里有相关的内容）</w:t>
      </w:r>
    </w:p>
    <w:p w14:paraId="2BADC9EF" w14:textId="77777777" w:rsidR="000D242B" w:rsidRDefault="000D242B" w:rsidP="000D242B">
      <w:r w:rsidRPr="00946411">
        <w:rPr>
          <w:rFonts w:hint="eastAsia"/>
        </w:rPr>
        <w:t>y、z都有</w:t>
      </w:r>
      <w:r w:rsidRPr="00946411">
        <w:rPr>
          <w:rFonts w:hint="eastAsia"/>
          <w:b/>
          <w:bCs/>
        </w:rPr>
        <w:t>平移、旋转、缩放、倾斜</w:t>
      </w:r>
      <w:r w:rsidRPr="00946411">
        <w:rPr>
          <w:rFonts w:hint="eastAsia"/>
        </w:rPr>
        <w:t>四种变换；</w:t>
      </w:r>
      <w:r w:rsidRPr="00946411">
        <w:rPr>
          <w:rFonts w:hint="eastAsia"/>
          <w:b/>
          <w:bCs/>
        </w:rPr>
        <w:t>射影变换</w:t>
      </w:r>
      <w:r w:rsidRPr="00946411">
        <w:rPr>
          <w:rFonts w:hint="eastAsia"/>
        </w:rPr>
        <w:t>有15个自由度，都有其次矩阵的</w:t>
      </w:r>
      <w:r w:rsidRPr="00946411">
        <w:rPr>
          <w:rFonts w:hint="eastAsia"/>
          <w:b/>
          <w:bCs/>
        </w:rPr>
        <w:t>16个元素扣去一个全局尺度</w:t>
      </w:r>
      <w:r w:rsidRPr="00946411">
        <w:rPr>
          <w:rFonts w:hint="eastAsia"/>
        </w:rPr>
        <w:t>就是他的自由度数。</w:t>
      </w:r>
    </w:p>
    <w:p w14:paraId="45289849" w14:textId="77777777" w:rsidR="000D242B" w:rsidRPr="002E784C" w:rsidRDefault="000D242B" w:rsidP="000D242B">
      <w:pPr>
        <w:rPr>
          <w:b/>
          <w:bCs/>
        </w:rPr>
      </w:pPr>
      <w:r w:rsidRPr="002E784C">
        <w:rPr>
          <w:rFonts w:hint="eastAsia"/>
          <w:b/>
          <w:bCs/>
        </w:rPr>
        <w:t>李群李代数</w:t>
      </w:r>
    </w:p>
    <w:p w14:paraId="416706C8" w14:textId="77777777" w:rsidR="000D242B" w:rsidRDefault="000D242B" w:rsidP="000D242B">
      <w:r>
        <w:rPr>
          <w:rFonts w:hint="eastAsia"/>
        </w:rPr>
        <w:t>什么样的相机位姿最符合当前观测数据的问题；构建成优化的问题，求解最优的R和t，使得误差最小化。</w:t>
      </w:r>
    </w:p>
    <w:p w14:paraId="287BED77" w14:textId="77777777" w:rsidR="000D242B" w:rsidRDefault="000D242B" w:rsidP="000D242B">
      <w:r>
        <w:rPr>
          <w:rFonts w:hint="eastAsia"/>
        </w:rPr>
        <w:lastRenderedPageBreak/>
        <w:t>凤姐咬你脚（</w:t>
      </w:r>
      <w:r w:rsidRPr="00EB567E">
        <w:rPr>
          <w:rFonts w:hint="eastAsia"/>
          <w:b/>
          <w:bCs/>
        </w:rPr>
        <w:t>封闭性、结合律、幺元、逆</w:t>
      </w:r>
      <w:r>
        <w:rPr>
          <w:rFonts w:hint="eastAsia"/>
          <w:b/>
          <w:bCs/>
        </w:rPr>
        <w:t>、交</w:t>
      </w:r>
      <w:r>
        <w:rPr>
          <w:rFonts w:hint="eastAsia"/>
        </w:rPr>
        <w:t>）</w:t>
      </w:r>
    </w:p>
    <w:p w14:paraId="3551BAA9" w14:textId="77777777" w:rsidR="000D242B" w:rsidRDefault="000D242B" w:rsidP="000D242B">
      <w:pPr>
        <w:pStyle w:val="6"/>
      </w:pPr>
      <w:r w:rsidRPr="00885A04">
        <w:rPr>
          <w:rFonts w:hint="eastAsia"/>
        </w:rPr>
        <w:t>L</w:t>
      </w:r>
      <w:r w:rsidRPr="00885A04">
        <w:t>OAM</w:t>
      </w:r>
    </w:p>
    <w:p w14:paraId="1B72A35D" w14:textId="77777777" w:rsidR="000D242B" w:rsidRDefault="000D242B" w:rsidP="000D242B">
      <w:pPr>
        <w:pStyle w:val="a9"/>
        <w:numPr>
          <w:ilvl w:val="0"/>
          <w:numId w:val="11"/>
        </w:numPr>
        <w:ind w:firstLineChars="0"/>
      </w:pPr>
      <w:r w:rsidRPr="00885A04">
        <w:rPr>
          <w:rFonts w:hint="eastAsia"/>
        </w:rPr>
        <w:t>纯激光</w:t>
      </w:r>
      <w:r>
        <w:rPr>
          <w:rFonts w:hint="eastAsia"/>
        </w:rPr>
        <w:t xml:space="preserve"> </w:t>
      </w:r>
      <w:r w:rsidRPr="00885A04">
        <w:rPr>
          <w:rFonts w:hint="eastAsia"/>
        </w:rPr>
        <w:t>S</w:t>
      </w:r>
      <w:r w:rsidRPr="00885A04">
        <w:t xml:space="preserve">LAM </w:t>
      </w:r>
      <w:r w:rsidRPr="00885A04">
        <w:rPr>
          <w:rFonts w:hint="eastAsia"/>
        </w:rPr>
        <w:t>相当于里程计的作用</w:t>
      </w:r>
      <w:r>
        <w:rPr>
          <w:rFonts w:hint="eastAsia"/>
        </w:rPr>
        <w:t>，有匀速运动假设，没有回环。</w:t>
      </w:r>
    </w:p>
    <w:p w14:paraId="17F1E295" w14:textId="77777777" w:rsidR="000D242B" w:rsidRDefault="000D242B" w:rsidP="000D242B">
      <w:pPr>
        <w:pStyle w:val="a9"/>
        <w:numPr>
          <w:ilvl w:val="0"/>
          <w:numId w:val="11"/>
        </w:numPr>
        <w:ind w:firstLineChars="0"/>
      </w:pPr>
      <w:r>
        <w:t>V</w:t>
      </w:r>
      <w:r>
        <w:rPr>
          <w:rFonts w:hint="eastAsia"/>
        </w:rPr>
        <w:t>-</w:t>
      </w:r>
      <w:r>
        <w:t>LOAM</w:t>
      </w:r>
      <w:r>
        <w:rPr>
          <w:rFonts w:hint="eastAsia"/>
        </w:rPr>
        <w:t>视觉激光融合 漂移匀速假设 -》无回环</w:t>
      </w:r>
    </w:p>
    <w:p w14:paraId="358E1FA8" w14:textId="77777777" w:rsidR="000D242B" w:rsidRDefault="000D242B" w:rsidP="000D242B">
      <w:pPr>
        <w:pStyle w:val="a9"/>
        <w:numPr>
          <w:ilvl w:val="0"/>
          <w:numId w:val="11"/>
        </w:numPr>
        <w:ind w:firstLineChars="0"/>
      </w:pPr>
      <w:r>
        <w:rPr>
          <w:rFonts w:hint="eastAsia"/>
        </w:rPr>
        <w:t>V</w:t>
      </w:r>
      <w:r>
        <w:t>ELO-</w:t>
      </w:r>
      <w:r>
        <w:rPr>
          <w:rFonts w:hint="eastAsia"/>
        </w:rPr>
        <w:t>视觉激光融合，无运动畸变假设，有回环</w:t>
      </w:r>
    </w:p>
    <w:p w14:paraId="28614C58" w14:textId="77777777" w:rsidR="000D242B" w:rsidRDefault="000D242B" w:rsidP="000D242B">
      <w:pPr>
        <w:pStyle w:val="a9"/>
        <w:numPr>
          <w:ilvl w:val="0"/>
          <w:numId w:val="11"/>
        </w:numPr>
        <w:ind w:firstLineChars="0"/>
      </w:pPr>
      <w:r>
        <w:rPr>
          <w:rFonts w:hint="eastAsia"/>
        </w:rPr>
        <w:t>L</w:t>
      </w:r>
      <w:r>
        <w:t xml:space="preserve">EGO-LOAM  </w:t>
      </w:r>
      <w:r>
        <w:rPr>
          <w:rFonts w:hint="eastAsia"/>
        </w:rPr>
        <w:t>有回环</w:t>
      </w:r>
    </w:p>
    <w:p w14:paraId="37BA9D6B" w14:textId="77777777" w:rsidR="000D242B" w:rsidRPr="00E77DB9" w:rsidRDefault="000D242B" w:rsidP="000D242B">
      <w:pPr>
        <w:pStyle w:val="7"/>
      </w:pPr>
      <w:r w:rsidRPr="00E77DB9">
        <w:rPr>
          <w:rFonts w:hint="eastAsia"/>
        </w:rPr>
        <w:t>激光和视觉融合</w:t>
      </w:r>
    </w:p>
    <w:p w14:paraId="0D35D65C" w14:textId="77777777" w:rsidR="000D242B" w:rsidRDefault="000D242B" w:rsidP="000D242B">
      <w:pPr>
        <w:pStyle w:val="a9"/>
        <w:numPr>
          <w:ilvl w:val="0"/>
          <w:numId w:val="11"/>
        </w:numPr>
        <w:ind w:firstLineChars="0"/>
      </w:pPr>
      <w:r>
        <w:rPr>
          <w:rFonts w:hint="eastAsia"/>
        </w:rPr>
        <w:t>3</w:t>
      </w:r>
      <w:r>
        <w:t>D</w:t>
      </w:r>
      <w:r>
        <w:rPr>
          <w:rFonts w:hint="eastAsia"/>
        </w:rPr>
        <w:t>激光雷达为视觉特征提供相对准确的深度信息</w:t>
      </w:r>
    </w:p>
    <w:p w14:paraId="656D3BA5" w14:textId="77777777" w:rsidR="000D242B" w:rsidRDefault="000D242B" w:rsidP="000D242B">
      <w:pPr>
        <w:pStyle w:val="a9"/>
        <w:numPr>
          <w:ilvl w:val="0"/>
          <w:numId w:val="11"/>
        </w:numPr>
        <w:ind w:firstLineChars="0"/>
      </w:pPr>
      <w:r>
        <w:rPr>
          <w:rFonts w:hint="eastAsia"/>
        </w:rPr>
        <w:t>视觉辅助激光雷达进行畸变的去除</w:t>
      </w:r>
    </w:p>
    <w:p w14:paraId="2A9619EF" w14:textId="77777777" w:rsidR="000D242B" w:rsidRDefault="000D242B" w:rsidP="000D242B">
      <w:pPr>
        <w:pStyle w:val="a9"/>
        <w:numPr>
          <w:ilvl w:val="0"/>
          <w:numId w:val="11"/>
        </w:numPr>
        <w:ind w:firstLineChars="0"/>
      </w:pPr>
      <w:r>
        <w:rPr>
          <w:rFonts w:hint="eastAsia"/>
        </w:rPr>
        <w:t>视觉辅助回环检测</w:t>
      </w:r>
    </w:p>
    <w:p w14:paraId="5B6DBC5D" w14:textId="77777777" w:rsidR="000D242B" w:rsidRDefault="000D242B" w:rsidP="000D242B">
      <w:pPr>
        <w:pStyle w:val="a9"/>
        <w:numPr>
          <w:ilvl w:val="0"/>
          <w:numId w:val="11"/>
        </w:numPr>
        <w:ind w:firstLineChars="0"/>
      </w:pPr>
      <w:r>
        <w:rPr>
          <w:rFonts w:hint="eastAsia"/>
        </w:rPr>
        <w:t>视觉提供精确的里程信息</w:t>
      </w:r>
    </w:p>
    <w:p w14:paraId="1BE0341F" w14:textId="77777777" w:rsidR="000D242B" w:rsidRDefault="000D242B" w:rsidP="000D242B">
      <w:pPr>
        <w:pStyle w:val="5"/>
      </w:pPr>
      <w:r w:rsidRPr="00E21004">
        <w:rPr>
          <w:rFonts w:hint="eastAsia"/>
          <w:highlight w:val="yellow"/>
        </w:rPr>
        <w:t>L</w:t>
      </w:r>
      <w:r w:rsidRPr="00E21004">
        <w:rPr>
          <w:highlight w:val="yellow"/>
        </w:rPr>
        <w:t>OAM</w:t>
      </w:r>
      <w:r w:rsidRPr="00E21004">
        <w:rPr>
          <w:rFonts w:hint="eastAsia"/>
          <w:highlight w:val="yellow"/>
        </w:rPr>
        <w:t>进行中激光里程计模块的总结：</w:t>
      </w:r>
    </w:p>
    <w:p w14:paraId="033C582A" w14:textId="77777777" w:rsidR="000D242B" w:rsidRDefault="000D242B" w:rsidP="000D242B">
      <w:pPr>
        <w:pStyle w:val="a9"/>
        <w:numPr>
          <w:ilvl w:val="0"/>
          <w:numId w:val="3"/>
        </w:numPr>
        <w:ind w:firstLineChars="0"/>
        <w:rPr>
          <w:b/>
          <w:bCs/>
        </w:rPr>
      </w:pPr>
      <w:r>
        <w:rPr>
          <w:rFonts w:hint="eastAsia"/>
          <w:b/>
          <w:bCs/>
        </w:rPr>
        <w:t>特征点检测（检测边缘点、平面点）；</w:t>
      </w:r>
    </w:p>
    <w:p w14:paraId="3D0F0100" w14:textId="77777777" w:rsidR="000D242B" w:rsidRDefault="000D242B" w:rsidP="000D242B">
      <w:pPr>
        <w:pStyle w:val="a9"/>
        <w:numPr>
          <w:ilvl w:val="0"/>
          <w:numId w:val="3"/>
        </w:numPr>
        <w:ind w:firstLineChars="0"/>
        <w:rPr>
          <w:b/>
          <w:bCs/>
        </w:rPr>
      </w:pPr>
      <w:r>
        <w:rPr>
          <w:rFonts w:hint="eastAsia"/>
          <w:b/>
          <w:bCs/>
        </w:rPr>
        <w:t>寻找匹配点（对于每一个edge</w:t>
      </w:r>
      <w:r>
        <w:rPr>
          <w:b/>
          <w:bCs/>
        </w:rPr>
        <w:t xml:space="preserve"> point</w:t>
      </w:r>
      <w:r>
        <w:rPr>
          <w:rFonts w:hint="eastAsia"/>
          <w:b/>
          <w:bCs/>
        </w:rPr>
        <w:t>找到对应匹配的线|对于每一个planar</w:t>
      </w:r>
      <w:r>
        <w:rPr>
          <w:b/>
          <w:bCs/>
        </w:rPr>
        <w:t xml:space="preserve"> </w:t>
      </w:r>
      <w:r>
        <w:rPr>
          <w:rFonts w:hint="eastAsia"/>
          <w:b/>
          <w:bCs/>
        </w:rPr>
        <w:t>point</w:t>
      </w:r>
      <w:r>
        <w:rPr>
          <w:b/>
          <w:bCs/>
        </w:rPr>
        <w:t xml:space="preserve"> </w:t>
      </w:r>
      <w:r>
        <w:rPr>
          <w:rFonts w:hint="eastAsia"/>
          <w:b/>
          <w:bCs/>
        </w:rPr>
        <w:t>找到对应匹配的面）</w:t>
      </w:r>
    </w:p>
    <w:p w14:paraId="03A62A42" w14:textId="77777777" w:rsidR="000D242B" w:rsidRDefault="000D242B" w:rsidP="000D242B">
      <w:pPr>
        <w:pStyle w:val="a9"/>
        <w:numPr>
          <w:ilvl w:val="0"/>
          <w:numId w:val="3"/>
        </w:numPr>
        <w:ind w:firstLineChars="0"/>
        <w:rPr>
          <w:b/>
          <w:bCs/>
        </w:rPr>
      </w:pPr>
      <w:r>
        <w:rPr>
          <w:rFonts w:hint="eastAsia"/>
          <w:b/>
          <w:bCs/>
        </w:rPr>
        <w:t>构建非线性方程组（目标函数：误差函数 点到线的距离、点到面的距离）</w:t>
      </w:r>
    </w:p>
    <w:p w14:paraId="18AFD482" w14:textId="77777777" w:rsidR="000D242B" w:rsidRDefault="000D242B" w:rsidP="000D242B">
      <w:pPr>
        <w:pStyle w:val="a9"/>
        <w:numPr>
          <w:ilvl w:val="0"/>
          <w:numId w:val="3"/>
        </w:numPr>
        <w:ind w:firstLineChars="0"/>
        <w:rPr>
          <w:b/>
          <w:bCs/>
        </w:rPr>
      </w:pPr>
      <w:r>
        <w:rPr>
          <w:rFonts w:hint="eastAsia"/>
          <w:b/>
          <w:bCs/>
        </w:rPr>
        <w:t>求解非线性方程组（进行迭代）</w:t>
      </w:r>
    </w:p>
    <w:p w14:paraId="2C785159" w14:textId="77777777" w:rsidR="000D242B" w:rsidRDefault="000D242B" w:rsidP="000D242B">
      <w:pPr>
        <w:pStyle w:val="a9"/>
        <w:numPr>
          <w:ilvl w:val="0"/>
          <w:numId w:val="3"/>
        </w:numPr>
        <w:ind w:firstLineChars="0"/>
        <w:rPr>
          <w:b/>
          <w:bCs/>
        </w:rPr>
      </w:pPr>
      <w:r>
        <w:rPr>
          <w:rFonts w:hint="eastAsia"/>
          <w:b/>
          <w:bCs/>
        </w:rPr>
        <w:t>如果到了当前帧的末尾，则投影到当前帧的时刻，开始进行下一帧的求解</w:t>
      </w:r>
    </w:p>
    <w:p w14:paraId="1ED5A02C" w14:textId="77777777" w:rsidR="000D242B" w:rsidRDefault="000D242B" w:rsidP="000D242B">
      <w:pPr>
        <w:pStyle w:val="5"/>
      </w:pPr>
      <w:r w:rsidRPr="007274FC">
        <w:rPr>
          <w:rFonts w:hint="eastAsia"/>
          <w:highlight w:val="yellow"/>
        </w:rPr>
        <w:t>L</w:t>
      </w:r>
      <w:r w:rsidRPr="007274FC">
        <w:rPr>
          <w:highlight w:val="yellow"/>
        </w:rPr>
        <w:t>OAM</w:t>
      </w:r>
      <w:r w:rsidRPr="007274FC">
        <w:rPr>
          <w:rFonts w:hint="eastAsia"/>
          <w:highlight w:val="yellow"/>
        </w:rPr>
        <w:t>中激光建图模块：</w:t>
      </w:r>
    </w:p>
    <w:p w14:paraId="046E6D7D" w14:textId="77777777" w:rsidR="000D242B" w:rsidRDefault="000D242B" w:rsidP="000D242B">
      <w:pPr>
        <w:pStyle w:val="a9"/>
        <w:numPr>
          <w:ilvl w:val="0"/>
          <w:numId w:val="4"/>
        </w:numPr>
        <w:ind w:firstLineChars="0"/>
        <w:rPr>
          <w:b/>
          <w:bCs/>
        </w:rPr>
      </w:pPr>
      <w:r>
        <w:rPr>
          <w:rFonts w:hint="eastAsia"/>
          <w:b/>
          <w:bCs/>
        </w:rPr>
        <w:t>雷达里程计的输出与地图进行匹配：输出主要包括当前的位姿和去畸变之后的完整的一帧数据；（这个地方的匹配的特征点的数量更多；当前帧的特征点与去畸变的一帧的附近的立方体中所有相应的特征点）</w:t>
      </w:r>
    </w:p>
    <w:p w14:paraId="1B6AFC0D" w14:textId="77777777" w:rsidR="000D242B" w:rsidRDefault="000D242B" w:rsidP="000D242B">
      <w:pPr>
        <w:pStyle w:val="a9"/>
        <w:numPr>
          <w:ilvl w:val="0"/>
          <w:numId w:val="4"/>
        </w:numPr>
        <w:ind w:firstLineChars="0"/>
        <w:rPr>
          <w:b/>
          <w:bCs/>
        </w:rPr>
      </w:pPr>
      <w:r w:rsidRPr="007274FC">
        <w:rPr>
          <w:rFonts w:hint="eastAsia"/>
          <w:b/>
          <w:bCs/>
          <w:highlight w:val="yellow"/>
        </w:rPr>
        <w:t>直线匹配</w:t>
      </w:r>
      <w:r>
        <w:rPr>
          <w:rFonts w:hint="eastAsia"/>
          <w:b/>
          <w:bCs/>
        </w:rPr>
        <w:t>：对于edge</w:t>
      </w:r>
      <w:r>
        <w:rPr>
          <w:b/>
          <w:bCs/>
        </w:rPr>
        <w:t xml:space="preserve"> point</w:t>
      </w:r>
      <w:r>
        <w:rPr>
          <w:rFonts w:hint="eastAsia"/>
          <w:b/>
          <w:bCs/>
        </w:rPr>
        <w:t>边角特征点，cubic中所有的边缘点会按照直线进行分布，根据特征点求解出直线的方程；</w:t>
      </w:r>
    </w:p>
    <w:p w14:paraId="72543591" w14:textId="77777777" w:rsidR="000D242B" w:rsidRDefault="000D242B" w:rsidP="000D242B">
      <w:pPr>
        <w:pStyle w:val="a9"/>
        <w:numPr>
          <w:ilvl w:val="0"/>
          <w:numId w:val="4"/>
        </w:numPr>
        <w:ind w:firstLineChars="0"/>
        <w:rPr>
          <w:b/>
          <w:bCs/>
        </w:rPr>
      </w:pPr>
      <w:r>
        <w:rPr>
          <w:rFonts w:hint="eastAsia"/>
          <w:b/>
          <w:bCs/>
        </w:rPr>
        <w:t>根据cubic中的边缘特征点，计算位姿的</w:t>
      </w:r>
      <w:r w:rsidRPr="007274FC">
        <w:rPr>
          <w:rFonts w:hint="eastAsia"/>
          <w:b/>
          <w:bCs/>
          <w:color w:val="FF0000"/>
          <w:u w:val="single"/>
        </w:rPr>
        <w:t>协方差矩阵</w:t>
      </w:r>
    </w:p>
    <w:p w14:paraId="2397FA62" w14:textId="77777777" w:rsidR="000D242B" w:rsidRDefault="000D242B" w:rsidP="000D242B">
      <w:pPr>
        <w:pStyle w:val="a9"/>
        <w:numPr>
          <w:ilvl w:val="0"/>
          <w:numId w:val="4"/>
        </w:numPr>
        <w:ind w:firstLineChars="0"/>
        <w:rPr>
          <w:b/>
          <w:bCs/>
        </w:rPr>
      </w:pPr>
      <w:r>
        <w:rPr>
          <w:rFonts w:hint="eastAsia"/>
          <w:b/>
          <w:bCs/>
        </w:rPr>
        <w:t>对协方差矩阵进行特征值分解</w:t>
      </w:r>
    </w:p>
    <w:p w14:paraId="186D3B13" w14:textId="77777777" w:rsidR="000D242B" w:rsidRDefault="000D242B" w:rsidP="000D242B">
      <w:pPr>
        <w:pStyle w:val="a9"/>
        <w:numPr>
          <w:ilvl w:val="0"/>
          <w:numId w:val="4"/>
        </w:numPr>
        <w:ind w:firstLineChars="0"/>
        <w:rPr>
          <w:b/>
          <w:bCs/>
        </w:rPr>
      </w:pPr>
      <w:r>
        <w:rPr>
          <w:rFonts w:hint="eastAsia"/>
          <w:b/>
          <w:bCs/>
        </w:rPr>
        <w:t>最大特征值对应的特征向量即为直线的方向向量；</w:t>
      </w:r>
    </w:p>
    <w:p w14:paraId="31800798" w14:textId="77777777" w:rsidR="000D242B" w:rsidRDefault="000D242B" w:rsidP="000D242B">
      <w:pPr>
        <w:pStyle w:val="a9"/>
        <w:numPr>
          <w:ilvl w:val="0"/>
          <w:numId w:val="4"/>
        </w:numPr>
        <w:ind w:firstLineChars="0"/>
        <w:rPr>
          <w:b/>
          <w:bCs/>
        </w:rPr>
      </w:pPr>
      <w:r>
        <w:rPr>
          <w:rFonts w:hint="eastAsia"/>
          <w:b/>
          <w:bCs/>
        </w:rPr>
        <w:t>该直线通过所有的Edge</w:t>
      </w:r>
      <w:r>
        <w:rPr>
          <w:b/>
          <w:bCs/>
        </w:rPr>
        <w:t xml:space="preserve"> Point</w:t>
      </w:r>
      <w:r>
        <w:rPr>
          <w:rFonts w:hint="eastAsia"/>
          <w:b/>
          <w:bCs/>
        </w:rPr>
        <w:t>的几何中心</w:t>
      </w:r>
    </w:p>
    <w:p w14:paraId="17B014D5" w14:textId="77777777" w:rsidR="000D242B" w:rsidRDefault="000D242B" w:rsidP="000D242B">
      <w:pPr>
        <w:pStyle w:val="a9"/>
        <w:ind w:left="420" w:firstLineChars="0" w:firstLine="0"/>
        <w:rPr>
          <w:b/>
          <w:bCs/>
        </w:rPr>
      </w:pPr>
      <w:r w:rsidRPr="007274FC">
        <w:rPr>
          <w:rFonts w:hint="eastAsia"/>
          <w:b/>
          <w:bCs/>
          <w:highlight w:val="yellow"/>
        </w:rPr>
        <w:t>平面匹配</w:t>
      </w:r>
      <w:r>
        <w:rPr>
          <w:rFonts w:hint="eastAsia"/>
          <w:b/>
          <w:bCs/>
        </w:rPr>
        <w:t>：</w:t>
      </w:r>
    </w:p>
    <w:p w14:paraId="591BF536" w14:textId="77777777" w:rsidR="000D242B" w:rsidRDefault="000D242B" w:rsidP="000D242B">
      <w:pPr>
        <w:pStyle w:val="a9"/>
        <w:numPr>
          <w:ilvl w:val="0"/>
          <w:numId w:val="4"/>
        </w:numPr>
        <w:ind w:firstLineChars="0"/>
        <w:rPr>
          <w:b/>
          <w:bCs/>
        </w:rPr>
      </w:pPr>
      <w:r>
        <w:rPr>
          <w:rFonts w:hint="eastAsia"/>
          <w:b/>
          <w:bCs/>
        </w:rPr>
        <w:t>对于平面特征点，cubic中的所有平面点会按照平面进行分布。根据这些特征点求解出平面的方程。</w:t>
      </w:r>
    </w:p>
    <w:p w14:paraId="209AFD8C" w14:textId="77777777" w:rsidR="000D242B" w:rsidRDefault="000D242B" w:rsidP="000D242B">
      <w:pPr>
        <w:pStyle w:val="a9"/>
        <w:numPr>
          <w:ilvl w:val="0"/>
          <w:numId w:val="4"/>
        </w:numPr>
        <w:ind w:firstLineChars="0"/>
        <w:rPr>
          <w:b/>
          <w:bCs/>
        </w:rPr>
      </w:pPr>
      <w:r>
        <w:rPr>
          <w:rFonts w:hint="eastAsia"/>
          <w:b/>
          <w:bCs/>
        </w:rPr>
        <w:t>根据cubic中的平面特征点planar</w:t>
      </w:r>
      <w:r>
        <w:rPr>
          <w:b/>
          <w:bCs/>
        </w:rPr>
        <w:t xml:space="preserve"> point </w:t>
      </w:r>
      <w:r>
        <w:rPr>
          <w:rFonts w:hint="eastAsia"/>
          <w:b/>
          <w:bCs/>
        </w:rPr>
        <w:t>，计算位姿</w:t>
      </w:r>
      <w:r w:rsidRPr="00BC2DE8">
        <w:rPr>
          <w:rFonts w:hint="eastAsia"/>
          <w:b/>
          <w:bCs/>
          <w:color w:val="FF0000"/>
        </w:rPr>
        <w:t>协方差矩阵</w:t>
      </w:r>
      <w:r>
        <w:rPr>
          <w:rFonts w:hint="eastAsia"/>
          <w:b/>
          <w:bCs/>
        </w:rPr>
        <w:t>。</w:t>
      </w:r>
    </w:p>
    <w:p w14:paraId="74FDB108" w14:textId="77777777" w:rsidR="000D242B" w:rsidRDefault="000D242B" w:rsidP="000D242B">
      <w:pPr>
        <w:pStyle w:val="a9"/>
        <w:numPr>
          <w:ilvl w:val="0"/>
          <w:numId w:val="4"/>
        </w:numPr>
        <w:ind w:firstLineChars="0"/>
        <w:rPr>
          <w:b/>
          <w:bCs/>
        </w:rPr>
      </w:pPr>
      <w:r>
        <w:rPr>
          <w:rFonts w:hint="eastAsia"/>
          <w:b/>
          <w:bCs/>
        </w:rPr>
        <w:t>对协方差矩阵进行特征值分解</w:t>
      </w:r>
    </w:p>
    <w:p w14:paraId="437D838E" w14:textId="77777777" w:rsidR="000D242B" w:rsidRDefault="000D242B" w:rsidP="000D242B">
      <w:pPr>
        <w:pStyle w:val="a9"/>
        <w:numPr>
          <w:ilvl w:val="0"/>
          <w:numId w:val="4"/>
        </w:numPr>
        <w:ind w:firstLineChars="0"/>
        <w:rPr>
          <w:b/>
          <w:bCs/>
        </w:rPr>
      </w:pPr>
      <w:r>
        <w:rPr>
          <w:rFonts w:hint="eastAsia"/>
          <w:b/>
          <w:bCs/>
        </w:rPr>
        <w:t>最小特征值对应的特征向量，即为平面的法向量</w:t>
      </w:r>
    </w:p>
    <w:p w14:paraId="412CBDF8" w14:textId="77777777" w:rsidR="000D242B" w:rsidRDefault="000D242B" w:rsidP="000D242B">
      <w:pPr>
        <w:pStyle w:val="a9"/>
        <w:numPr>
          <w:ilvl w:val="0"/>
          <w:numId w:val="4"/>
        </w:numPr>
        <w:ind w:firstLineChars="0"/>
        <w:rPr>
          <w:b/>
          <w:bCs/>
        </w:rPr>
      </w:pPr>
      <w:r>
        <w:rPr>
          <w:rFonts w:hint="eastAsia"/>
          <w:b/>
          <w:bCs/>
        </w:rPr>
        <w:t>该平面通过所有planar</w:t>
      </w:r>
      <w:r>
        <w:rPr>
          <w:b/>
          <w:bCs/>
        </w:rPr>
        <w:t xml:space="preserve"> point</w:t>
      </w:r>
      <w:r>
        <w:rPr>
          <w:rFonts w:hint="eastAsia"/>
          <w:b/>
          <w:bCs/>
        </w:rPr>
        <w:t>的几何中心</w:t>
      </w:r>
    </w:p>
    <w:p w14:paraId="6C80B5B2" w14:textId="77777777" w:rsidR="000D242B" w:rsidRDefault="000D242B" w:rsidP="000D242B">
      <w:pPr>
        <w:pStyle w:val="a9"/>
        <w:ind w:left="420" w:firstLineChars="0" w:firstLine="0"/>
        <w:rPr>
          <w:b/>
          <w:bCs/>
        </w:rPr>
      </w:pPr>
      <w:r>
        <w:rPr>
          <w:rFonts w:hint="eastAsia"/>
          <w:b/>
          <w:bCs/>
        </w:rPr>
        <w:lastRenderedPageBreak/>
        <w:t>由我来问的问题：</w:t>
      </w:r>
    </w:p>
    <w:p w14:paraId="20C76F5E" w14:textId="77777777" w:rsidR="000D242B" w:rsidRDefault="000D242B" w:rsidP="000D242B">
      <w:pPr>
        <w:pStyle w:val="a9"/>
        <w:ind w:left="420" w:firstLineChars="0" w:firstLine="0"/>
        <w:rPr>
          <w:b/>
          <w:bCs/>
        </w:rPr>
      </w:pPr>
      <w:r>
        <w:rPr>
          <w:rFonts w:hint="eastAsia"/>
          <w:b/>
          <w:bCs/>
        </w:rPr>
        <w:t>陈贵宾的毕业论文</w:t>
      </w:r>
    </w:p>
    <w:p w14:paraId="1E082CD0" w14:textId="77777777" w:rsidR="000D242B" w:rsidRDefault="000D242B" w:rsidP="000D242B">
      <w:pPr>
        <w:pStyle w:val="a9"/>
        <w:ind w:left="420" w:firstLineChars="0" w:firstLine="0"/>
        <w:rPr>
          <w:b/>
          <w:bCs/>
        </w:rPr>
      </w:pPr>
      <w:r>
        <w:rPr>
          <w:rFonts w:hint="eastAsia"/>
          <w:b/>
          <w:bCs/>
        </w:rPr>
        <w:t>我如果能够去贵公司实习，我主要做什么？主要怎么做的？</w:t>
      </w:r>
    </w:p>
    <w:p w14:paraId="3AABDBDD" w14:textId="77777777" w:rsidR="000D242B" w:rsidRDefault="000D242B" w:rsidP="000D242B">
      <w:pPr>
        <w:rPr>
          <w:b/>
          <w:bCs/>
          <w:u w:val="single"/>
        </w:rPr>
      </w:pPr>
      <w:r>
        <w:rPr>
          <w:rFonts w:hint="eastAsia"/>
          <w:b/>
          <w:bCs/>
          <w:u w:val="single"/>
        </w:rPr>
        <w:t>传感器算法实习的主要内容：</w:t>
      </w:r>
    </w:p>
    <w:p w14:paraId="6E1E7EE1" w14:textId="77777777" w:rsidR="000D242B" w:rsidRPr="00B02CE0" w:rsidRDefault="000D242B" w:rsidP="000D242B">
      <w:pPr>
        <w:pStyle w:val="a9"/>
        <w:numPr>
          <w:ilvl w:val="0"/>
          <w:numId w:val="17"/>
        </w:numPr>
        <w:ind w:firstLineChars="0"/>
        <w:rPr>
          <w:b/>
          <w:bCs/>
          <w:u w:val="single"/>
        </w:rPr>
      </w:pPr>
      <w:r w:rsidRPr="00B02CE0">
        <w:rPr>
          <w:rFonts w:hint="eastAsia"/>
          <w:b/>
          <w:bCs/>
          <w:u w:val="single"/>
        </w:rPr>
        <w:t>研究摄像头、毫米波雷达、激光雷达的性能</w:t>
      </w:r>
    </w:p>
    <w:p w14:paraId="22F67686" w14:textId="77777777" w:rsidR="000D242B" w:rsidRPr="00B02CE0" w:rsidRDefault="000D242B" w:rsidP="000D242B">
      <w:pPr>
        <w:pStyle w:val="a9"/>
        <w:numPr>
          <w:ilvl w:val="0"/>
          <w:numId w:val="17"/>
        </w:numPr>
        <w:ind w:firstLineChars="0"/>
        <w:rPr>
          <w:b/>
          <w:bCs/>
          <w:u w:val="single"/>
        </w:rPr>
      </w:pPr>
      <w:r w:rsidRPr="00B02CE0">
        <w:rPr>
          <w:rFonts w:hint="eastAsia"/>
          <w:b/>
          <w:bCs/>
          <w:u w:val="single"/>
        </w:rPr>
        <w:t>传感器融合</w:t>
      </w:r>
      <w:r w:rsidRPr="00B02CE0">
        <w:rPr>
          <w:b/>
          <w:bCs/>
          <w:u w:val="single"/>
        </w:rPr>
        <w:t>C</w:t>
      </w:r>
      <w:r w:rsidRPr="00B02CE0">
        <w:rPr>
          <w:rFonts w:hint="eastAsia"/>
          <w:b/>
          <w:bCs/>
          <w:u w:val="single"/>
        </w:rPr>
        <w:t>orner</w:t>
      </w:r>
      <w:r w:rsidRPr="00B02CE0">
        <w:rPr>
          <w:b/>
          <w:bCs/>
          <w:u w:val="single"/>
        </w:rPr>
        <w:t>Case</w:t>
      </w:r>
      <w:r w:rsidRPr="00B02CE0">
        <w:rPr>
          <w:rFonts w:hint="eastAsia"/>
          <w:b/>
          <w:bCs/>
          <w:u w:val="single"/>
        </w:rPr>
        <w:t>处理算法的开发</w:t>
      </w:r>
    </w:p>
    <w:p w14:paraId="642DC506" w14:textId="77777777" w:rsidR="000D242B" w:rsidRDefault="000D242B" w:rsidP="000D242B">
      <w:pPr>
        <w:pStyle w:val="a9"/>
        <w:numPr>
          <w:ilvl w:val="0"/>
          <w:numId w:val="17"/>
        </w:numPr>
        <w:ind w:firstLineChars="0"/>
        <w:rPr>
          <w:b/>
          <w:bCs/>
          <w:u w:val="single"/>
        </w:rPr>
      </w:pPr>
      <w:r w:rsidRPr="00B02CE0">
        <w:rPr>
          <w:rFonts w:hint="eastAsia"/>
          <w:b/>
          <w:bCs/>
          <w:u w:val="single"/>
        </w:rPr>
        <w:t>传感器性能的测试及评估工作</w:t>
      </w:r>
    </w:p>
    <w:p w14:paraId="4AEC68EC" w14:textId="77777777" w:rsidR="000D242B" w:rsidRDefault="000D242B" w:rsidP="000D242B">
      <w:pPr>
        <w:pStyle w:val="a9"/>
        <w:numPr>
          <w:ilvl w:val="0"/>
          <w:numId w:val="17"/>
        </w:numPr>
        <w:ind w:firstLineChars="0"/>
        <w:rPr>
          <w:b/>
          <w:bCs/>
          <w:u w:val="single"/>
        </w:rPr>
      </w:pPr>
      <w:r>
        <w:rPr>
          <w:rFonts w:hint="eastAsia"/>
          <w:b/>
          <w:bCs/>
          <w:u w:val="single"/>
        </w:rPr>
        <w:t>了解摄像头、毫米波雷达、激光雷达测量原理及相应的信号处理算法，具备实际项目研究经验</w:t>
      </w:r>
    </w:p>
    <w:p w14:paraId="6A81F53B" w14:textId="77777777" w:rsidR="000D242B" w:rsidRDefault="000D242B" w:rsidP="000D242B">
      <w:pPr>
        <w:pStyle w:val="a9"/>
        <w:numPr>
          <w:ilvl w:val="0"/>
          <w:numId w:val="17"/>
        </w:numPr>
        <w:ind w:firstLineChars="0"/>
        <w:rPr>
          <w:b/>
          <w:bCs/>
          <w:u w:val="single"/>
        </w:rPr>
      </w:pPr>
      <w:r>
        <w:rPr>
          <w:rFonts w:hint="eastAsia"/>
          <w:b/>
          <w:bCs/>
          <w:u w:val="single"/>
        </w:rPr>
        <w:t>Matlab</w:t>
      </w:r>
      <w:r>
        <w:rPr>
          <w:b/>
          <w:bCs/>
          <w:u w:val="single"/>
        </w:rPr>
        <w:t>/Simulink</w:t>
      </w:r>
      <w:r>
        <w:rPr>
          <w:rFonts w:hint="eastAsia"/>
          <w:b/>
          <w:bCs/>
          <w:u w:val="single"/>
        </w:rPr>
        <w:t>进行仿真开发</w:t>
      </w:r>
    </w:p>
    <w:p w14:paraId="16A9CDED" w14:textId="77777777" w:rsidR="000D242B" w:rsidRDefault="000D242B" w:rsidP="000D242B">
      <w:pPr>
        <w:pStyle w:val="a9"/>
        <w:numPr>
          <w:ilvl w:val="0"/>
          <w:numId w:val="17"/>
        </w:numPr>
        <w:ind w:firstLineChars="0"/>
        <w:rPr>
          <w:b/>
          <w:bCs/>
          <w:u w:val="single"/>
        </w:rPr>
      </w:pPr>
      <w:r>
        <w:rPr>
          <w:rFonts w:hint="eastAsia"/>
          <w:b/>
          <w:bCs/>
          <w:u w:val="single"/>
        </w:rPr>
        <w:t>三个月左右</w:t>
      </w:r>
    </w:p>
    <w:p w14:paraId="0B4DA962" w14:textId="77777777" w:rsidR="000D242B" w:rsidRPr="00B02CE0" w:rsidRDefault="000D242B" w:rsidP="000D242B">
      <w:pPr>
        <w:rPr>
          <w:b/>
          <w:bCs/>
          <w:u w:val="single"/>
        </w:rPr>
      </w:pPr>
      <w:r w:rsidRPr="00B02CE0">
        <w:rPr>
          <w:rFonts w:hint="eastAsia"/>
          <w:b/>
          <w:bCs/>
          <w:u w:val="single"/>
        </w:rPr>
        <w:t>自动化辅助工具开发实习生</w:t>
      </w:r>
    </w:p>
    <w:p w14:paraId="3D67D57D" w14:textId="77777777" w:rsidR="000D242B" w:rsidRDefault="000D242B" w:rsidP="000D242B">
      <w:pPr>
        <w:pStyle w:val="a9"/>
        <w:numPr>
          <w:ilvl w:val="0"/>
          <w:numId w:val="17"/>
        </w:numPr>
        <w:ind w:firstLineChars="0"/>
        <w:rPr>
          <w:b/>
          <w:bCs/>
          <w:u w:val="single"/>
        </w:rPr>
      </w:pPr>
      <w:r>
        <w:rPr>
          <w:rFonts w:hint="eastAsia"/>
          <w:b/>
          <w:bCs/>
          <w:u w:val="single"/>
        </w:rPr>
        <w:t>职责：</w:t>
      </w:r>
    </w:p>
    <w:p w14:paraId="537601CA" w14:textId="77777777" w:rsidR="000D242B" w:rsidRDefault="000D242B" w:rsidP="000D242B">
      <w:pPr>
        <w:pStyle w:val="a9"/>
        <w:numPr>
          <w:ilvl w:val="0"/>
          <w:numId w:val="17"/>
        </w:numPr>
        <w:ind w:firstLineChars="0"/>
        <w:rPr>
          <w:b/>
          <w:bCs/>
          <w:u w:val="single"/>
        </w:rPr>
      </w:pPr>
      <w:r>
        <w:rPr>
          <w:rFonts w:hint="eastAsia"/>
          <w:b/>
          <w:bCs/>
          <w:u w:val="single"/>
        </w:rPr>
        <w:t>自动化辅助工具的设计与开发</w:t>
      </w:r>
    </w:p>
    <w:p w14:paraId="712F7301" w14:textId="77777777" w:rsidR="000D242B" w:rsidRDefault="000D242B" w:rsidP="000D242B">
      <w:pPr>
        <w:pStyle w:val="a9"/>
        <w:numPr>
          <w:ilvl w:val="0"/>
          <w:numId w:val="17"/>
        </w:numPr>
        <w:ind w:firstLineChars="0"/>
        <w:rPr>
          <w:b/>
          <w:bCs/>
          <w:u w:val="single"/>
        </w:rPr>
      </w:pPr>
      <w:r>
        <w:rPr>
          <w:rFonts w:hint="eastAsia"/>
          <w:b/>
          <w:bCs/>
          <w:u w:val="single"/>
        </w:rPr>
        <w:t>负责根据需求文档设计并实现A</w:t>
      </w:r>
      <w:r>
        <w:rPr>
          <w:b/>
          <w:bCs/>
          <w:u w:val="single"/>
        </w:rPr>
        <w:t>DAS</w:t>
      </w:r>
      <w:r>
        <w:rPr>
          <w:rFonts w:hint="eastAsia"/>
          <w:b/>
          <w:bCs/>
          <w:u w:val="single"/>
        </w:rPr>
        <w:t>功能继承辅助工具，并验证</w:t>
      </w:r>
    </w:p>
    <w:p w14:paraId="445BD849" w14:textId="77777777" w:rsidR="000D242B" w:rsidRDefault="000D242B" w:rsidP="000D242B">
      <w:pPr>
        <w:pStyle w:val="a9"/>
        <w:numPr>
          <w:ilvl w:val="0"/>
          <w:numId w:val="17"/>
        </w:numPr>
        <w:ind w:firstLineChars="0"/>
        <w:rPr>
          <w:b/>
          <w:bCs/>
          <w:u w:val="single"/>
        </w:rPr>
      </w:pPr>
      <w:r>
        <w:rPr>
          <w:rFonts w:hint="eastAsia"/>
          <w:b/>
          <w:bCs/>
          <w:u w:val="single"/>
        </w:rPr>
        <w:t>负责设计文档的撰写</w:t>
      </w:r>
    </w:p>
    <w:p w14:paraId="12854A27" w14:textId="77777777" w:rsidR="000D242B" w:rsidRDefault="000D242B" w:rsidP="000D242B">
      <w:pPr>
        <w:pStyle w:val="a9"/>
        <w:numPr>
          <w:ilvl w:val="0"/>
          <w:numId w:val="17"/>
        </w:numPr>
        <w:ind w:firstLineChars="0"/>
        <w:rPr>
          <w:b/>
          <w:bCs/>
          <w:u w:val="single"/>
        </w:rPr>
      </w:pPr>
      <w:r>
        <w:rPr>
          <w:rFonts w:hint="eastAsia"/>
          <w:b/>
          <w:bCs/>
          <w:u w:val="single"/>
        </w:rPr>
        <w:t>精通Matlab编程语言，了解C</w:t>
      </w:r>
      <w:r>
        <w:rPr>
          <w:b/>
          <w:bCs/>
          <w:u w:val="single"/>
        </w:rPr>
        <w:t>AN</w:t>
      </w:r>
      <w:r>
        <w:rPr>
          <w:rFonts w:hint="eastAsia"/>
          <w:b/>
          <w:bCs/>
          <w:u w:val="single"/>
        </w:rPr>
        <w:t>协议和C</w:t>
      </w:r>
      <w:r>
        <w:rPr>
          <w:b/>
          <w:bCs/>
          <w:u w:val="single"/>
        </w:rPr>
        <w:t>APL</w:t>
      </w:r>
      <w:r>
        <w:rPr>
          <w:rFonts w:hint="eastAsia"/>
          <w:b/>
          <w:bCs/>
          <w:u w:val="single"/>
        </w:rPr>
        <w:t>编程者优先</w:t>
      </w:r>
    </w:p>
    <w:p w14:paraId="1E7A87A5" w14:textId="77777777" w:rsidR="000D242B" w:rsidRDefault="000D242B" w:rsidP="000D242B">
      <w:pPr>
        <w:rPr>
          <w:b/>
          <w:bCs/>
          <w:u w:val="single"/>
        </w:rPr>
      </w:pPr>
      <w:r w:rsidRPr="00B02CE0">
        <w:rPr>
          <w:rFonts w:hint="eastAsia"/>
          <w:b/>
          <w:bCs/>
          <w:u w:val="single"/>
        </w:rPr>
        <w:t>智能驾驶定位算法实习生</w:t>
      </w:r>
    </w:p>
    <w:p w14:paraId="5DB297BC" w14:textId="77777777" w:rsidR="000D242B" w:rsidRPr="00B02CE0" w:rsidRDefault="000D242B" w:rsidP="000D242B">
      <w:pPr>
        <w:pStyle w:val="a9"/>
        <w:numPr>
          <w:ilvl w:val="0"/>
          <w:numId w:val="18"/>
        </w:numPr>
        <w:ind w:firstLineChars="0"/>
        <w:rPr>
          <w:b/>
          <w:bCs/>
          <w:u w:val="single"/>
        </w:rPr>
      </w:pPr>
      <w:r w:rsidRPr="00B02CE0">
        <w:rPr>
          <w:rFonts w:hint="eastAsia"/>
          <w:b/>
          <w:bCs/>
          <w:u w:val="single"/>
        </w:rPr>
        <w:t>熟练使用Matlab</w:t>
      </w:r>
      <w:r w:rsidRPr="00B02CE0">
        <w:rPr>
          <w:b/>
          <w:bCs/>
          <w:u w:val="single"/>
        </w:rPr>
        <w:t>/S</w:t>
      </w:r>
      <w:r w:rsidRPr="00B02CE0">
        <w:rPr>
          <w:rFonts w:hint="eastAsia"/>
          <w:b/>
          <w:bCs/>
          <w:u w:val="single"/>
        </w:rPr>
        <w:t>imulink进行仿真开发</w:t>
      </w:r>
    </w:p>
    <w:p w14:paraId="2773FC7D" w14:textId="77777777" w:rsidR="000D242B" w:rsidRDefault="000D242B" w:rsidP="000D242B">
      <w:pPr>
        <w:pStyle w:val="a9"/>
        <w:numPr>
          <w:ilvl w:val="0"/>
          <w:numId w:val="18"/>
        </w:numPr>
        <w:ind w:firstLineChars="0"/>
        <w:rPr>
          <w:b/>
          <w:bCs/>
          <w:u w:val="single"/>
        </w:rPr>
      </w:pPr>
      <w:r w:rsidRPr="00B02CE0">
        <w:rPr>
          <w:rFonts w:hint="eastAsia"/>
          <w:b/>
          <w:bCs/>
          <w:u w:val="single"/>
        </w:rPr>
        <w:t>有环境感知定位算法有深入了解，具备实际项目研究经验</w:t>
      </w:r>
    </w:p>
    <w:p w14:paraId="27A9FE2F" w14:textId="77777777" w:rsidR="000D242B" w:rsidRDefault="000D242B" w:rsidP="000D242B">
      <w:pPr>
        <w:pStyle w:val="a9"/>
        <w:ind w:left="420" w:firstLineChars="0" w:firstLine="0"/>
        <w:rPr>
          <w:b/>
          <w:bCs/>
          <w:u w:val="single"/>
        </w:rPr>
      </w:pPr>
      <w:r>
        <w:rPr>
          <w:rFonts w:hint="eastAsia"/>
          <w:b/>
          <w:bCs/>
          <w:u w:val="single"/>
        </w:rPr>
        <w:t>环境感知算法实习生</w:t>
      </w:r>
    </w:p>
    <w:p w14:paraId="3F892272" w14:textId="77777777" w:rsidR="000D242B" w:rsidRDefault="000D242B" w:rsidP="000D242B">
      <w:pPr>
        <w:pStyle w:val="a9"/>
        <w:numPr>
          <w:ilvl w:val="0"/>
          <w:numId w:val="18"/>
        </w:numPr>
        <w:ind w:firstLineChars="0"/>
        <w:rPr>
          <w:b/>
          <w:bCs/>
          <w:u w:val="single"/>
        </w:rPr>
      </w:pPr>
      <w:r>
        <w:rPr>
          <w:rFonts w:hint="eastAsia"/>
          <w:b/>
          <w:bCs/>
          <w:u w:val="single"/>
        </w:rPr>
        <w:t>基于雷达进行物体检测、识别、跟踪、场景分割、理解、高精度定位、立体视觉等领域具有研发经验优先</w:t>
      </w:r>
    </w:p>
    <w:p w14:paraId="0AFB534C" w14:textId="77777777" w:rsidR="000D242B" w:rsidRDefault="000D242B" w:rsidP="000D242B">
      <w:pPr>
        <w:pStyle w:val="a9"/>
        <w:numPr>
          <w:ilvl w:val="0"/>
          <w:numId w:val="18"/>
        </w:numPr>
        <w:ind w:firstLineChars="0"/>
        <w:rPr>
          <w:b/>
          <w:bCs/>
          <w:u w:val="single"/>
        </w:rPr>
      </w:pPr>
      <w:r>
        <w:rPr>
          <w:rFonts w:hint="eastAsia"/>
          <w:b/>
          <w:bCs/>
          <w:u w:val="single"/>
        </w:rPr>
        <w:t>掌握C</w:t>
      </w:r>
      <w:r>
        <w:rPr>
          <w:b/>
          <w:bCs/>
          <w:u w:val="single"/>
        </w:rPr>
        <w:t>++</w:t>
      </w:r>
      <w:r>
        <w:rPr>
          <w:rFonts w:hint="eastAsia"/>
          <w:b/>
          <w:bCs/>
          <w:u w:val="single"/>
        </w:rPr>
        <w:t>/c和脚本语言编程，熟悉大规模并行计算的基本原理并具有实现并行计算算法的基本能力</w:t>
      </w:r>
    </w:p>
    <w:p w14:paraId="66B742F4" w14:textId="77777777" w:rsidR="000D242B" w:rsidRDefault="000D242B" w:rsidP="000D242B">
      <w:pPr>
        <w:pStyle w:val="a9"/>
        <w:ind w:left="420" w:firstLineChars="0" w:firstLine="0"/>
        <w:rPr>
          <w:b/>
          <w:bCs/>
          <w:u w:val="single"/>
        </w:rPr>
      </w:pPr>
      <w:r>
        <w:rPr>
          <w:rFonts w:hint="eastAsia"/>
          <w:b/>
          <w:bCs/>
          <w:u w:val="single"/>
        </w:rPr>
        <w:t>R</w:t>
      </w:r>
      <w:r>
        <w:rPr>
          <w:b/>
          <w:bCs/>
          <w:u w:val="single"/>
        </w:rPr>
        <w:t>OS</w:t>
      </w:r>
      <w:r>
        <w:rPr>
          <w:rFonts w:hint="eastAsia"/>
          <w:b/>
          <w:bCs/>
          <w:u w:val="single"/>
        </w:rPr>
        <w:t>软件实习生</w:t>
      </w:r>
    </w:p>
    <w:p w14:paraId="1F907B43" w14:textId="77777777" w:rsidR="000D242B" w:rsidRDefault="000D242B" w:rsidP="000D242B">
      <w:pPr>
        <w:pStyle w:val="a9"/>
        <w:numPr>
          <w:ilvl w:val="0"/>
          <w:numId w:val="18"/>
        </w:numPr>
        <w:ind w:firstLineChars="0"/>
        <w:rPr>
          <w:b/>
          <w:bCs/>
          <w:u w:val="single"/>
        </w:rPr>
      </w:pPr>
      <w:r>
        <w:rPr>
          <w:rFonts w:hint="eastAsia"/>
          <w:b/>
          <w:bCs/>
          <w:u w:val="single"/>
        </w:rPr>
        <w:t>岗位职责：负责基于R</w:t>
      </w:r>
      <w:r>
        <w:rPr>
          <w:b/>
          <w:bCs/>
          <w:u w:val="single"/>
        </w:rPr>
        <w:t>OS</w:t>
      </w:r>
      <w:r>
        <w:rPr>
          <w:rFonts w:hint="eastAsia"/>
          <w:b/>
          <w:bCs/>
          <w:u w:val="single"/>
        </w:rPr>
        <w:t>的应用程序进行开发</w:t>
      </w:r>
    </w:p>
    <w:p w14:paraId="04D56D0B" w14:textId="77777777" w:rsidR="000D242B" w:rsidRDefault="000D242B" w:rsidP="000D242B">
      <w:pPr>
        <w:pStyle w:val="a9"/>
        <w:numPr>
          <w:ilvl w:val="0"/>
          <w:numId w:val="18"/>
        </w:numPr>
        <w:ind w:firstLineChars="0"/>
        <w:rPr>
          <w:b/>
          <w:bCs/>
          <w:u w:val="single"/>
        </w:rPr>
      </w:pPr>
      <w:r>
        <w:rPr>
          <w:rFonts w:hint="eastAsia"/>
          <w:b/>
          <w:bCs/>
          <w:u w:val="single"/>
        </w:rPr>
        <w:t>负责传感器数据可视化模块，毫米波雷达/激光雷达等</w:t>
      </w:r>
    </w:p>
    <w:p w14:paraId="0AC4FF37" w14:textId="77777777" w:rsidR="000D242B" w:rsidRDefault="000D242B" w:rsidP="000D242B">
      <w:pPr>
        <w:pStyle w:val="a9"/>
        <w:numPr>
          <w:ilvl w:val="0"/>
          <w:numId w:val="18"/>
        </w:numPr>
        <w:ind w:firstLineChars="0"/>
        <w:rPr>
          <w:b/>
          <w:bCs/>
          <w:u w:val="single"/>
        </w:rPr>
      </w:pPr>
      <w:r>
        <w:rPr>
          <w:rFonts w:hint="eastAsia"/>
          <w:b/>
          <w:bCs/>
          <w:u w:val="single"/>
        </w:rPr>
        <w:t>熟悉C</w:t>
      </w:r>
      <w:r>
        <w:rPr>
          <w:b/>
          <w:bCs/>
          <w:u w:val="single"/>
        </w:rPr>
        <w:t>+</w:t>
      </w:r>
      <w:r>
        <w:rPr>
          <w:rFonts w:hint="eastAsia"/>
          <w:b/>
          <w:bCs/>
          <w:u w:val="single"/>
        </w:rPr>
        <w:t>+</w:t>
      </w:r>
      <w:r>
        <w:rPr>
          <w:b/>
          <w:bCs/>
          <w:u w:val="single"/>
        </w:rPr>
        <w:t>,</w:t>
      </w:r>
      <w:r>
        <w:rPr>
          <w:rFonts w:hint="eastAsia"/>
          <w:b/>
          <w:bCs/>
          <w:u w:val="single"/>
        </w:rPr>
        <w:t>熟练掌握Ubuntu等常用指令</w:t>
      </w:r>
    </w:p>
    <w:p w14:paraId="427F87A5" w14:textId="77777777" w:rsidR="000D242B" w:rsidRDefault="000D242B" w:rsidP="000D242B">
      <w:pPr>
        <w:pStyle w:val="a9"/>
        <w:numPr>
          <w:ilvl w:val="0"/>
          <w:numId w:val="18"/>
        </w:numPr>
        <w:ind w:firstLineChars="0"/>
        <w:rPr>
          <w:b/>
          <w:bCs/>
          <w:u w:val="single"/>
        </w:rPr>
      </w:pPr>
      <w:r>
        <w:rPr>
          <w:rFonts w:hint="eastAsia"/>
          <w:b/>
          <w:bCs/>
          <w:u w:val="single"/>
        </w:rPr>
        <w:t>由R</w:t>
      </w:r>
      <w:r>
        <w:rPr>
          <w:b/>
          <w:bCs/>
          <w:u w:val="single"/>
        </w:rPr>
        <w:t>VIZ</w:t>
      </w:r>
      <w:r>
        <w:rPr>
          <w:rFonts w:hint="eastAsia"/>
          <w:b/>
          <w:bCs/>
          <w:u w:val="single"/>
        </w:rPr>
        <w:t>应用、</w:t>
      </w:r>
      <w:r w:rsidRPr="004D0986">
        <w:rPr>
          <w:rFonts w:hint="eastAsia"/>
          <w:b/>
          <w:bCs/>
          <w:highlight w:val="yellow"/>
          <w:u w:val="single"/>
        </w:rPr>
        <w:t>C</w:t>
      </w:r>
      <w:r w:rsidRPr="004D0986">
        <w:rPr>
          <w:b/>
          <w:bCs/>
          <w:highlight w:val="yellow"/>
          <w:u w:val="single"/>
        </w:rPr>
        <w:t>AN</w:t>
      </w:r>
      <w:r w:rsidRPr="004D0986">
        <w:rPr>
          <w:rFonts w:hint="eastAsia"/>
          <w:b/>
          <w:bCs/>
          <w:highlight w:val="yellow"/>
          <w:u w:val="single"/>
        </w:rPr>
        <w:t>/</w:t>
      </w:r>
      <w:r w:rsidRPr="004D0986">
        <w:rPr>
          <w:b/>
          <w:bCs/>
          <w:highlight w:val="yellow"/>
          <w:u w:val="single"/>
        </w:rPr>
        <w:t>Ethernet</w:t>
      </w:r>
      <w:r w:rsidRPr="004D0986">
        <w:rPr>
          <w:rFonts w:hint="eastAsia"/>
          <w:b/>
          <w:bCs/>
          <w:highlight w:val="yellow"/>
          <w:u w:val="single"/>
        </w:rPr>
        <w:t>等</w:t>
      </w:r>
      <w:r>
        <w:rPr>
          <w:rFonts w:hint="eastAsia"/>
          <w:b/>
          <w:bCs/>
          <w:u w:val="single"/>
        </w:rPr>
        <w:t>相关经验者优先</w:t>
      </w:r>
    </w:p>
    <w:p w14:paraId="3183944B" w14:textId="77777777" w:rsidR="000D242B" w:rsidRDefault="000D242B" w:rsidP="000D242B">
      <w:pPr>
        <w:pStyle w:val="a9"/>
        <w:numPr>
          <w:ilvl w:val="0"/>
          <w:numId w:val="18"/>
        </w:numPr>
        <w:ind w:firstLineChars="0"/>
        <w:rPr>
          <w:b/>
          <w:bCs/>
          <w:u w:val="single"/>
        </w:rPr>
      </w:pPr>
      <w:r>
        <w:rPr>
          <w:rFonts w:hint="eastAsia"/>
          <w:b/>
          <w:bCs/>
          <w:u w:val="single"/>
        </w:rPr>
        <w:t>机器学习：</w:t>
      </w:r>
    </w:p>
    <w:p w14:paraId="1FDCC270" w14:textId="77777777" w:rsidR="000D242B" w:rsidRPr="004A6E86" w:rsidRDefault="000D242B" w:rsidP="000D242B">
      <w:pPr>
        <w:pStyle w:val="a9"/>
        <w:numPr>
          <w:ilvl w:val="0"/>
          <w:numId w:val="18"/>
        </w:numPr>
        <w:ind w:firstLineChars="0"/>
        <w:rPr>
          <w:b/>
          <w:bCs/>
          <w:u w:val="single"/>
        </w:rPr>
      </w:pPr>
      <w:r>
        <w:rPr>
          <w:rFonts w:hint="eastAsia"/>
          <w:b/>
          <w:bCs/>
          <w:u w:val="single"/>
        </w:rPr>
        <w:t>由机器学习、深度学习基础、了解TensorFlow等平台</w:t>
      </w:r>
    </w:p>
    <w:p w14:paraId="731BF736" w14:textId="77777777" w:rsidR="000D242B" w:rsidRDefault="000D242B" w:rsidP="000D242B">
      <w:pPr>
        <w:pStyle w:val="a9"/>
        <w:ind w:left="420" w:firstLineChars="0" w:firstLine="0"/>
        <w:rPr>
          <w:b/>
          <w:bCs/>
        </w:rPr>
      </w:pPr>
      <w:r>
        <w:rPr>
          <w:rFonts w:hint="eastAsia"/>
          <w:b/>
          <w:bCs/>
        </w:rPr>
        <w:t>驭势实习需要学习的资料和总结：</w:t>
      </w:r>
    </w:p>
    <w:p w14:paraId="12E7B91F" w14:textId="77777777" w:rsidR="000D242B" w:rsidRPr="004C64C4" w:rsidRDefault="000D242B" w:rsidP="000D242B">
      <w:pPr>
        <w:pStyle w:val="a9"/>
        <w:ind w:left="420" w:firstLineChars="0" w:firstLine="0"/>
        <w:rPr>
          <w:b/>
          <w:bCs/>
        </w:rPr>
      </w:pPr>
      <w:r>
        <w:rPr>
          <w:rFonts w:hint="eastAsia"/>
          <w:b/>
          <w:bCs/>
        </w:rPr>
        <w:t>卡尔曼滤波（扩展卡尔曼滤波）可以用于定位的方法（扩展卡尔曼滤波定位和摄像头的处理也会用到这方面的内容）</w:t>
      </w:r>
    </w:p>
    <w:p w14:paraId="5EB5A051" w14:textId="77777777" w:rsidR="000D242B" w:rsidRPr="00E77DB9" w:rsidRDefault="000D242B" w:rsidP="000D242B">
      <w:pPr>
        <w:pStyle w:val="6"/>
      </w:pPr>
      <w:r w:rsidRPr="00E77DB9">
        <w:rPr>
          <w:rFonts w:hint="eastAsia"/>
        </w:rPr>
        <w:t>激光S</w:t>
      </w:r>
      <w:r w:rsidRPr="00E77DB9">
        <w:t>LAM</w:t>
      </w:r>
      <w:r w:rsidRPr="00E77DB9">
        <w:rPr>
          <w:rFonts w:hint="eastAsia"/>
        </w:rPr>
        <w:t>中的问题</w:t>
      </w:r>
    </w:p>
    <w:p w14:paraId="78D43D42" w14:textId="77777777" w:rsidR="000D242B" w:rsidRPr="00E77DB9" w:rsidRDefault="000D242B" w:rsidP="000D242B">
      <w:pPr>
        <w:pStyle w:val="a9"/>
        <w:numPr>
          <w:ilvl w:val="0"/>
          <w:numId w:val="11"/>
        </w:numPr>
        <w:ind w:firstLineChars="0"/>
        <w:rPr>
          <w:highlight w:val="red"/>
        </w:rPr>
      </w:pPr>
      <w:r w:rsidRPr="00E77DB9">
        <w:rPr>
          <w:rFonts w:hint="eastAsia"/>
          <w:highlight w:val="red"/>
        </w:rPr>
        <w:t>退化环境（</w:t>
      </w:r>
      <w:r w:rsidRPr="00E77DB9">
        <w:rPr>
          <w:rFonts w:hint="eastAsia"/>
          <w:highlight w:val="red"/>
          <w:u w:val="single"/>
        </w:rPr>
        <w:t>走廊缩短2-3m</w:t>
      </w:r>
      <w:r w:rsidRPr="00E77DB9">
        <w:rPr>
          <w:rFonts w:hint="eastAsia"/>
          <w:highlight w:val="red"/>
        </w:rPr>
        <w:t>）</w:t>
      </w:r>
    </w:p>
    <w:p w14:paraId="013EF428" w14:textId="77777777" w:rsidR="000D242B" w:rsidRPr="00E77DB9" w:rsidRDefault="000D242B" w:rsidP="000D242B">
      <w:pPr>
        <w:pStyle w:val="a9"/>
        <w:numPr>
          <w:ilvl w:val="0"/>
          <w:numId w:val="11"/>
        </w:numPr>
        <w:ind w:firstLineChars="0"/>
        <w:rPr>
          <w:highlight w:val="red"/>
        </w:rPr>
      </w:pPr>
      <w:r w:rsidRPr="00E77DB9">
        <w:rPr>
          <w:rFonts w:hint="eastAsia"/>
          <w:highlight w:val="red"/>
        </w:rPr>
        <w:t>地图的实时动态更新</w:t>
      </w:r>
    </w:p>
    <w:p w14:paraId="67295AA7" w14:textId="77777777" w:rsidR="000D242B" w:rsidRPr="00E77DB9" w:rsidRDefault="000D242B" w:rsidP="000D242B">
      <w:pPr>
        <w:pStyle w:val="a9"/>
        <w:numPr>
          <w:ilvl w:val="0"/>
          <w:numId w:val="11"/>
        </w:numPr>
        <w:ind w:firstLineChars="0"/>
        <w:rPr>
          <w:highlight w:val="red"/>
        </w:rPr>
      </w:pPr>
      <w:r w:rsidRPr="00E77DB9">
        <w:rPr>
          <w:rFonts w:hint="eastAsia"/>
          <w:highlight w:val="red"/>
        </w:rPr>
        <w:t>全局定位</w:t>
      </w:r>
    </w:p>
    <w:p w14:paraId="38879462" w14:textId="77777777" w:rsidR="000D242B" w:rsidRPr="00E77DB9" w:rsidRDefault="000D242B" w:rsidP="000D242B">
      <w:pPr>
        <w:pStyle w:val="a9"/>
        <w:numPr>
          <w:ilvl w:val="0"/>
          <w:numId w:val="11"/>
        </w:numPr>
        <w:ind w:firstLineChars="0"/>
        <w:rPr>
          <w:highlight w:val="red"/>
        </w:rPr>
      </w:pPr>
      <w:r w:rsidRPr="00E77DB9">
        <w:rPr>
          <w:rFonts w:hint="eastAsia"/>
          <w:highlight w:val="red"/>
        </w:rPr>
        <w:t>动态环境定位</w:t>
      </w:r>
    </w:p>
    <w:p w14:paraId="44543F21" w14:textId="77777777" w:rsidR="000D242B" w:rsidRDefault="000D242B" w:rsidP="000D242B">
      <w:pPr>
        <w:jc w:val="center"/>
        <w:rPr>
          <w:b/>
          <w:bCs/>
          <w:u w:val="single"/>
        </w:rPr>
      </w:pPr>
      <w:r w:rsidRPr="00E77DB9">
        <w:rPr>
          <w:rFonts w:hint="eastAsia"/>
          <w:b/>
          <w:bCs/>
          <w:highlight w:val="red"/>
          <w:u w:val="single"/>
        </w:rPr>
        <w:t>L</w:t>
      </w:r>
      <w:r w:rsidRPr="00E77DB9">
        <w:rPr>
          <w:b/>
          <w:bCs/>
          <w:highlight w:val="red"/>
          <w:u w:val="single"/>
        </w:rPr>
        <w:t>CM</w:t>
      </w:r>
    </w:p>
    <w:p w14:paraId="6F06B26C" w14:textId="77777777" w:rsidR="000D242B" w:rsidRDefault="000D242B" w:rsidP="000D242B">
      <w:pPr>
        <w:jc w:val="center"/>
        <w:rPr>
          <w:b/>
          <w:bCs/>
          <w:u w:val="single"/>
        </w:rPr>
      </w:pPr>
      <w:r w:rsidRPr="00E77DB9">
        <w:rPr>
          <w:b/>
          <w:bCs/>
          <w:highlight w:val="red"/>
          <w:u w:val="single"/>
        </w:rPr>
        <w:t>MHT</w:t>
      </w:r>
    </w:p>
    <w:p w14:paraId="6EF7C67A" w14:textId="77777777" w:rsidR="000D242B" w:rsidRDefault="000D242B" w:rsidP="000D242B">
      <w:pPr>
        <w:pStyle w:val="6"/>
      </w:pPr>
      <w:r>
        <w:rPr>
          <w:rFonts w:hint="eastAsia"/>
        </w:rPr>
        <w:lastRenderedPageBreak/>
        <w:t>传感器数据处理：里程计运动模型及标定</w:t>
      </w:r>
    </w:p>
    <w:p w14:paraId="3286303B" w14:textId="77777777" w:rsidR="000D242B" w:rsidRDefault="000D242B" w:rsidP="000D242B">
      <w:pPr>
        <w:rPr>
          <w:b/>
          <w:bCs/>
        </w:rPr>
      </w:pPr>
      <w:r>
        <w:rPr>
          <w:rFonts w:hint="eastAsia"/>
          <w:b/>
          <w:bCs/>
          <w:u w:val="single"/>
        </w:rPr>
        <w:t>两轮差分底盘的运动学模型</w:t>
      </w:r>
      <w:r w:rsidRPr="001F0195">
        <w:rPr>
          <w:rFonts w:hint="eastAsia"/>
          <w:b/>
          <w:bCs/>
        </w:rPr>
        <w:t>：差分模型</w:t>
      </w:r>
    </w:p>
    <w:p w14:paraId="60F50F4A" w14:textId="77777777" w:rsidR="000D242B" w:rsidRDefault="000D242B" w:rsidP="000D242B">
      <w:pPr>
        <w:rPr>
          <w:b/>
          <w:bCs/>
          <w:u w:val="single"/>
        </w:rPr>
      </w:pPr>
      <w:r>
        <w:rPr>
          <w:noProof/>
        </w:rPr>
        <w:drawing>
          <wp:inline distT="0" distB="0" distL="0" distR="0" wp14:anchorId="4780207B" wp14:editId="196AEDC5">
            <wp:extent cx="5274310" cy="24301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30145"/>
                    </a:xfrm>
                    <a:prstGeom prst="rect">
                      <a:avLst/>
                    </a:prstGeom>
                  </pic:spPr>
                </pic:pic>
              </a:graphicData>
            </a:graphic>
          </wp:inline>
        </w:drawing>
      </w:r>
    </w:p>
    <w:p w14:paraId="34586B24" w14:textId="77777777" w:rsidR="000D242B" w:rsidRDefault="000D242B" w:rsidP="000D242B">
      <w:pPr>
        <w:rPr>
          <w:b/>
          <w:bCs/>
          <w:u w:val="single"/>
        </w:rPr>
      </w:pPr>
      <w:r>
        <w:rPr>
          <w:noProof/>
        </w:rPr>
        <w:drawing>
          <wp:inline distT="0" distB="0" distL="0" distR="0" wp14:anchorId="3630654D" wp14:editId="79AB006E">
            <wp:extent cx="5274310" cy="22555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255520"/>
                    </a:xfrm>
                    <a:prstGeom prst="rect">
                      <a:avLst/>
                    </a:prstGeom>
                  </pic:spPr>
                </pic:pic>
              </a:graphicData>
            </a:graphic>
          </wp:inline>
        </w:drawing>
      </w:r>
    </w:p>
    <w:p w14:paraId="3F131513" w14:textId="77777777" w:rsidR="000D242B" w:rsidRDefault="000D242B" w:rsidP="000D242B">
      <w:pPr>
        <w:rPr>
          <w:b/>
          <w:bCs/>
          <w:u w:val="single"/>
        </w:rPr>
      </w:pPr>
      <w:r>
        <w:rPr>
          <w:rFonts w:hint="eastAsia"/>
          <w:b/>
          <w:bCs/>
          <w:u w:val="single"/>
        </w:rPr>
        <w:t>航迹推算：</w:t>
      </w:r>
    </w:p>
    <w:p w14:paraId="5A1C614D" w14:textId="77777777" w:rsidR="000D242B" w:rsidRDefault="000D242B" w:rsidP="000D242B">
      <w:pPr>
        <w:rPr>
          <w:b/>
          <w:bCs/>
          <w:u w:val="single"/>
        </w:rPr>
      </w:pPr>
      <w:r>
        <w:rPr>
          <w:noProof/>
        </w:rPr>
        <w:drawing>
          <wp:inline distT="0" distB="0" distL="0" distR="0" wp14:anchorId="303C646A" wp14:editId="17E4F214">
            <wp:extent cx="5274310" cy="26930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93035"/>
                    </a:xfrm>
                    <a:prstGeom prst="rect">
                      <a:avLst/>
                    </a:prstGeom>
                  </pic:spPr>
                </pic:pic>
              </a:graphicData>
            </a:graphic>
          </wp:inline>
        </w:drawing>
      </w:r>
    </w:p>
    <w:p w14:paraId="0DCDBA4A" w14:textId="77777777" w:rsidR="000D242B" w:rsidRDefault="000D242B" w:rsidP="000D242B">
      <w:pPr>
        <w:rPr>
          <w:b/>
          <w:bCs/>
          <w:u w:val="single"/>
        </w:rPr>
      </w:pPr>
      <w:r>
        <w:rPr>
          <w:rFonts w:hint="eastAsia"/>
          <w:b/>
          <w:bCs/>
          <w:u w:val="single"/>
        </w:rPr>
        <w:t>里程计标定：</w:t>
      </w:r>
    </w:p>
    <w:p w14:paraId="28707144" w14:textId="77777777" w:rsidR="000D242B" w:rsidRDefault="000D242B" w:rsidP="000D242B">
      <w:pPr>
        <w:rPr>
          <w:b/>
          <w:bCs/>
          <w:u w:val="single"/>
        </w:rPr>
      </w:pPr>
      <w:r>
        <w:rPr>
          <w:rFonts w:hint="eastAsia"/>
          <w:b/>
          <w:bCs/>
          <w:u w:val="single"/>
        </w:rPr>
        <w:lastRenderedPageBreak/>
        <w:t>线性最小二乘的原理：求解方程A</w:t>
      </w:r>
      <w:r>
        <w:rPr>
          <w:b/>
          <w:bCs/>
          <w:u w:val="single"/>
        </w:rPr>
        <w:t>X=b</w:t>
      </w:r>
    </w:p>
    <w:p w14:paraId="7CB60302" w14:textId="77777777" w:rsidR="000D242B" w:rsidRDefault="000D242B" w:rsidP="000D242B">
      <w:pPr>
        <w:rPr>
          <w:b/>
          <w:bCs/>
          <w:u w:val="single"/>
        </w:rPr>
      </w:pPr>
      <w:r>
        <w:rPr>
          <w:noProof/>
        </w:rPr>
        <w:drawing>
          <wp:inline distT="0" distB="0" distL="0" distR="0" wp14:anchorId="4527AC40" wp14:editId="1E07FBED">
            <wp:extent cx="5274310" cy="293179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31795"/>
                    </a:xfrm>
                    <a:prstGeom prst="rect">
                      <a:avLst/>
                    </a:prstGeom>
                  </pic:spPr>
                </pic:pic>
              </a:graphicData>
            </a:graphic>
          </wp:inline>
        </w:drawing>
      </w:r>
    </w:p>
    <w:p w14:paraId="6D9E649A" w14:textId="77777777" w:rsidR="000D242B" w:rsidRDefault="000D242B" w:rsidP="000D242B">
      <w:pPr>
        <w:rPr>
          <w:b/>
          <w:bCs/>
          <w:u w:val="single"/>
        </w:rPr>
      </w:pPr>
      <w:r>
        <w:rPr>
          <w:rFonts w:hint="eastAsia"/>
          <w:b/>
          <w:bCs/>
          <w:u w:val="single"/>
        </w:rPr>
        <w:t>最小二乘线性拟合</w:t>
      </w:r>
    </w:p>
    <w:p w14:paraId="708651F7" w14:textId="77777777" w:rsidR="000D242B" w:rsidRDefault="000D242B" w:rsidP="000D242B">
      <w:pPr>
        <w:rPr>
          <w:b/>
          <w:bCs/>
          <w:u w:val="single"/>
        </w:rPr>
      </w:pPr>
      <w:r>
        <w:rPr>
          <w:rFonts w:hint="eastAsia"/>
          <w:b/>
          <w:bCs/>
          <w:u w:val="single"/>
        </w:rPr>
        <w:t>最小二乘在里程计标定中的应用</w:t>
      </w:r>
    </w:p>
    <w:p w14:paraId="6C0371D4" w14:textId="77777777" w:rsidR="000D242B" w:rsidRDefault="000D242B" w:rsidP="000D242B">
      <w:pPr>
        <w:rPr>
          <w:b/>
          <w:bCs/>
          <w:u w:val="single"/>
        </w:rPr>
      </w:pPr>
      <w:r>
        <w:rPr>
          <w:rFonts w:hint="eastAsia"/>
          <w:b/>
          <w:bCs/>
          <w:u w:val="single"/>
        </w:rPr>
        <w:t>分为两种应用：</w:t>
      </w:r>
    </w:p>
    <w:p w14:paraId="5B32D105" w14:textId="77777777" w:rsidR="000D242B" w:rsidRPr="001F0195" w:rsidRDefault="000D242B" w:rsidP="000D242B">
      <w:pPr>
        <w:pStyle w:val="a9"/>
        <w:numPr>
          <w:ilvl w:val="0"/>
          <w:numId w:val="12"/>
        </w:numPr>
        <w:ind w:firstLineChars="0"/>
      </w:pPr>
      <w:r w:rsidRPr="001F0195">
        <w:rPr>
          <w:rFonts w:hint="eastAsia"/>
          <w:b/>
          <w:bCs/>
        </w:rPr>
        <w:t>直接线性方法</w:t>
      </w:r>
      <w:r w:rsidRPr="001F0195">
        <w:rPr>
          <w:rFonts w:hint="eastAsia"/>
        </w:rPr>
        <w:t>：通用性强、精度不高、实现比较简单</w:t>
      </w:r>
      <w:r>
        <w:rPr>
          <w:rFonts w:hint="eastAsia"/>
        </w:rPr>
        <w:t>||用激光了我打的scan</w:t>
      </w:r>
      <w:r>
        <w:t>-match</w:t>
      </w:r>
      <w:r>
        <w:rPr>
          <w:rFonts w:hint="eastAsia"/>
        </w:rPr>
        <w:t>数据作为真值；里程计测得的数据作为控制量</w:t>
      </w:r>
    </w:p>
    <w:p w14:paraId="47898229" w14:textId="77777777" w:rsidR="000D242B" w:rsidRDefault="000D242B" w:rsidP="000D242B">
      <w:pPr>
        <w:pStyle w:val="a9"/>
        <w:numPr>
          <w:ilvl w:val="0"/>
          <w:numId w:val="12"/>
        </w:numPr>
        <w:ind w:firstLineChars="0"/>
      </w:pPr>
      <w:r w:rsidRPr="001F0195">
        <w:rPr>
          <w:rFonts w:hint="eastAsia"/>
          <w:b/>
          <w:bCs/>
        </w:rPr>
        <w:t>基于模型的方法</w:t>
      </w:r>
      <w:r w:rsidRPr="001F0195">
        <w:rPr>
          <w:rFonts w:hint="eastAsia"/>
        </w:rPr>
        <w:t>：精度高、实现复杂、特异性高</w:t>
      </w:r>
    </w:p>
    <w:p w14:paraId="01533477" w14:textId="77777777" w:rsidR="000D242B" w:rsidRDefault="000D242B" w:rsidP="000D242B">
      <w:pPr>
        <w:rPr>
          <w:b/>
          <w:bCs/>
        </w:rPr>
      </w:pPr>
      <w:r w:rsidRPr="001A1D4D">
        <w:rPr>
          <w:rFonts w:hint="eastAsia"/>
          <w:b/>
          <w:bCs/>
        </w:rPr>
        <w:t>基于模型的方法：</w:t>
      </w:r>
    </w:p>
    <w:p w14:paraId="70107D56" w14:textId="77777777" w:rsidR="000D242B" w:rsidRDefault="000D242B" w:rsidP="000D242B">
      <w:pPr>
        <w:pStyle w:val="a9"/>
        <w:numPr>
          <w:ilvl w:val="0"/>
          <w:numId w:val="13"/>
        </w:numPr>
        <w:ind w:firstLineChars="0"/>
      </w:pPr>
      <w:r>
        <w:rPr>
          <w:rFonts w:hint="eastAsia"/>
        </w:rPr>
        <w:t>假设激光雷达位于车体的正中心</w:t>
      </w:r>
    </w:p>
    <w:p w14:paraId="43A550B7" w14:textId="77777777" w:rsidR="000D242B" w:rsidRDefault="000D242B" w:rsidP="000D242B">
      <w:pPr>
        <w:pStyle w:val="a9"/>
        <w:numPr>
          <w:ilvl w:val="0"/>
          <w:numId w:val="13"/>
        </w:numPr>
        <w:ind w:firstLineChars="0"/>
      </w:pPr>
      <w:r>
        <w:rPr>
          <w:rFonts w:hint="eastAsia"/>
        </w:rPr>
        <w:t>激光雷达的匹配值作为观测值</w:t>
      </w:r>
    </w:p>
    <w:p w14:paraId="38166741" w14:textId="77777777" w:rsidR="000D242B" w:rsidRDefault="000D242B" w:rsidP="000D242B">
      <w:pPr>
        <w:pStyle w:val="a9"/>
        <w:numPr>
          <w:ilvl w:val="0"/>
          <w:numId w:val="13"/>
        </w:numPr>
        <w:ind w:firstLineChars="0"/>
      </w:pPr>
      <w:r>
        <w:rPr>
          <w:rFonts w:hint="eastAsia"/>
        </w:rPr>
        <w:t>里程计的积分作为预测值</w:t>
      </w:r>
    </w:p>
    <w:p w14:paraId="4E83FC3C" w14:textId="77777777" w:rsidR="000D242B" w:rsidRDefault="000D242B" w:rsidP="000D242B">
      <w:pPr>
        <w:pStyle w:val="a9"/>
        <w:numPr>
          <w:ilvl w:val="0"/>
          <w:numId w:val="13"/>
        </w:numPr>
        <w:ind w:firstLineChars="0"/>
      </w:pPr>
      <w:r>
        <w:rPr>
          <w:rFonts w:hint="eastAsia"/>
        </w:rPr>
        <w:t>通过最小化预测值和观测值的差即可得到里程计的参数</w:t>
      </w:r>
    </w:p>
    <w:p w14:paraId="3870588C" w14:textId="77777777" w:rsidR="000D242B" w:rsidRDefault="000D242B" w:rsidP="000D242B">
      <w:pPr>
        <w:pStyle w:val="a9"/>
        <w:numPr>
          <w:ilvl w:val="0"/>
          <w:numId w:val="13"/>
        </w:numPr>
        <w:ind w:firstLineChars="0"/>
      </w:pPr>
      <w:r>
        <w:rPr>
          <w:noProof/>
        </w:rPr>
        <w:drawing>
          <wp:inline distT="0" distB="0" distL="0" distR="0" wp14:anchorId="3358836C" wp14:editId="65B69548">
            <wp:extent cx="5274310" cy="272097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20975"/>
                    </a:xfrm>
                    <a:prstGeom prst="rect">
                      <a:avLst/>
                    </a:prstGeom>
                  </pic:spPr>
                </pic:pic>
              </a:graphicData>
            </a:graphic>
          </wp:inline>
        </w:drawing>
      </w:r>
      <w:r>
        <w:rPr>
          <w:noProof/>
        </w:rPr>
        <w:lastRenderedPageBreak/>
        <w:drawing>
          <wp:inline distT="0" distB="0" distL="0" distR="0" wp14:anchorId="2889DD33" wp14:editId="4BF7B289">
            <wp:extent cx="5274310" cy="287274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72740"/>
                    </a:xfrm>
                    <a:prstGeom prst="rect">
                      <a:avLst/>
                    </a:prstGeom>
                  </pic:spPr>
                </pic:pic>
              </a:graphicData>
            </a:graphic>
          </wp:inline>
        </w:drawing>
      </w:r>
    </w:p>
    <w:p w14:paraId="4901C907" w14:textId="77777777" w:rsidR="000D242B" w:rsidRDefault="000D242B" w:rsidP="000D242B">
      <w:pPr>
        <w:pStyle w:val="6"/>
      </w:pPr>
      <w:r w:rsidRPr="001A1D4D">
        <w:rPr>
          <w:rFonts w:hint="eastAsia"/>
        </w:rPr>
        <w:t>激光雷达运动畸变的去除</w:t>
      </w:r>
    </w:p>
    <w:p w14:paraId="6489E709" w14:textId="77777777" w:rsidR="000D242B" w:rsidRDefault="000D242B" w:rsidP="000D242B">
      <w:pPr>
        <w:pStyle w:val="6"/>
      </w:pPr>
      <w:r>
        <w:rPr>
          <w:rFonts w:hint="eastAsia"/>
        </w:rPr>
        <w:t>激光雷达传感器介绍</w:t>
      </w:r>
    </w:p>
    <w:p w14:paraId="197127C7" w14:textId="77777777" w:rsidR="000D242B" w:rsidRDefault="000D242B" w:rsidP="000D242B">
      <w:pPr>
        <w:pStyle w:val="7"/>
      </w:pPr>
      <w:r>
        <w:rPr>
          <w:rFonts w:hint="eastAsia"/>
        </w:rPr>
        <w:t>激光雷达</w:t>
      </w:r>
      <w:r w:rsidRPr="009639A6">
        <w:rPr>
          <w:rFonts w:hint="eastAsia"/>
        </w:rPr>
        <w:t>测距原理</w:t>
      </w:r>
      <w:r>
        <w:rPr>
          <w:rFonts w:hint="eastAsia"/>
        </w:rPr>
        <w:t>（与</w:t>
      </w:r>
      <w:r w:rsidRPr="009639A6">
        <w:rPr>
          <w:rFonts w:hint="eastAsia"/>
          <w:highlight w:val="red"/>
        </w:rPr>
        <w:t>结构光类似</w:t>
      </w:r>
      <w:r>
        <w:rPr>
          <w:rFonts w:hint="eastAsia"/>
        </w:rPr>
        <w:t>）：</w:t>
      </w:r>
      <w:r>
        <w:t xml:space="preserve"> </w:t>
      </w:r>
    </w:p>
    <w:p w14:paraId="250FB92A" w14:textId="77777777" w:rsidR="000D242B" w:rsidRPr="004D0986" w:rsidRDefault="000D242B" w:rsidP="000D242B">
      <w:pPr>
        <w:jc w:val="left"/>
        <w:rPr>
          <w:b/>
          <w:bCs/>
          <w:u w:val="single"/>
        </w:rPr>
      </w:pPr>
    </w:p>
    <w:p w14:paraId="673F38C0" w14:textId="77777777" w:rsidR="000D242B" w:rsidRDefault="000D242B" w:rsidP="000D242B">
      <w:pPr>
        <w:pStyle w:val="a9"/>
        <w:numPr>
          <w:ilvl w:val="0"/>
          <w:numId w:val="14"/>
        </w:numPr>
        <w:ind w:firstLineChars="0"/>
        <w:jc w:val="left"/>
        <w:rPr>
          <w:b/>
          <w:bCs/>
          <w:u w:val="single"/>
        </w:rPr>
      </w:pPr>
      <w:r>
        <w:rPr>
          <w:rFonts w:hint="eastAsia"/>
          <w:b/>
          <w:bCs/>
          <w:u w:val="single"/>
        </w:rPr>
        <w:t>三</w:t>
      </w:r>
      <w:r w:rsidRPr="009639A6">
        <w:rPr>
          <w:rFonts w:hint="eastAsia"/>
          <w:b/>
          <w:bCs/>
          <w:highlight w:val="red"/>
          <w:u w:val="single"/>
        </w:rPr>
        <w:t>角测距</w:t>
      </w:r>
    </w:p>
    <w:p w14:paraId="7F711C4D" w14:textId="77777777" w:rsidR="000D242B" w:rsidRDefault="000D242B" w:rsidP="000D242B">
      <w:pPr>
        <w:pStyle w:val="a9"/>
        <w:numPr>
          <w:ilvl w:val="0"/>
          <w:numId w:val="14"/>
        </w:numPr>
        <w:ind w:firstLineChars="0"/>
        <w:jc w:val="left"/>
        <w:rPr>
          <w:b/>
          <w:bCs/>
          <w:u w:val="single"/>
        </w:rPr>
      </w:pPr>
      <w:r>
        <w:rPr>
          <w:rFonts w:hint="eastAsia"/>
          <w:b/>
          <w:bCs/>
          <w:u w:val="single"/>
        </w:rPr>
        <w:t>T</w:t>
      </w:r>
      <w:r>
        <w:rPr>
          <w:b/>
          <w:bCs/>
          <w:u w:val="single"/>
        </w:rPr>
        <w:t>OF</w:t>
      </w:r>
      <w:r>
        <w:rPr>
          <w:rFonts w:hint="eastAsia"/>
          <w:b/>
          <w:bCs/>
          <w:u w:val="single"/>
        </w:rPr>
        <w:t>（飞行时间测距）</w:t>
      </w:r>
    </w:p>
    <w:p w14:paraId="3157AE29" w14:textId="77777777" w:rsidR="000D242B" w:rsidRDefault="000D242B" w:rsidP="000D242B">
      <w:pPr>
        <w:pStyle w:val="7"/>
      </w:pPr>
      <w:r>
        <w:rPr>
          <w:rFonts w:hint="eastAsia"/>
        </w:rPr>
        <w:lastRenderedPageBreak/>
        <w:t>三角测距</w:t>
      </w:r>
    </w:p>
    <w:p w14:paraId="0BC11BDC" w14:textId="77777777" w:rsidR="000D242B" w:rsidRDefault="000D242B" w:rsidP="000D242B">
      <w:pPr>
        <w:pStyle w:val="a9"/>
        <w:ind w:left="420" w:firstLineChars="0" w:firstLine="0"/>
        <w:jc w:val="left"/>
      </w:pPr>
      <w:r>
        <w:rPr>
          <w:noProof/>
        </w:rPr>
        <w:drawing>
          <wp:inline distT="0" distB="0" distL="0" distR="0" wp14:anchorId="788916C5" wp14:editId="3E3B7E13">
            <wp:extent cx="5274310" cy="37147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714750"/>
                    </a:xfrm>
                    <a:prstGeom prst="rect">
                      <a:avLst/>
                    </a:prstGeom>
                  </pic:spPr>
                </pic:pic>
              </a:graphicData>
            </a:graphic>
          </wp:inline>
        </w:drawing>
      </w:r>
      <w:r w:rsidRPr="009639A6">
        <w:rPr>
          <w:rFonts w:hint="eastAsia"/>
        </w:rPr>
        <w:t>其中</w:t>
      </w:r>
      <w:r w:rsidRPr="009639A6">
        <w:rPr>
          <w:rFonts w:hint="eastAsia"/>
          <w:b/>
          <w:bCs/>
        </w:rPr>
        <w:t>三角测距</w:t>
      </w:r>
      <w:r>
        <w:rPr>
          <w:rFonts w:hint="eastAsia"/>
          <w:b/>
          <w:bCs/>
        </w:rPr>
        <w:t>：激光器发射激光，打到物体上。反射光由线性C</w:t>
      </w:r>
      <w:r>
        <w:rPr>
          <w:b/>
          <w:bCs/>
        </w:rPr>
        <w:t>CD</w:t>
      </w:r>
      <w:r>
        <w:rPr>
          <w:rFonts w:hint="eastAsia"/>
          <w:b/>
          <w:bCs/>
        </w:rPr>
        <w:t>接收，激光器和探测器间隔的及处理</w:t>
      </w:r>
      <w:r w:rsidRPr="009639A6">
        <w:rPr>
          <w:rFonts w:hint="eastAsia"/>
        </w:rPr>
        <w:t>类似于双目测距，和基线成反比，基线越短有效测距范围就越大（通常是10cm左右）这种雷达一般国产的比较多，像思岚、镭神等</w:t>
      </w:r>
      <w:r>
        <w:rPr>
          <w:rFonts w:hint="eastAsia"/>
        </w:rPr>
        <w:t>。</w:t>
      </w:r>
    </w:p>
    <w:p w14:paraId="0A568CE9" w14:textId="77777777" w:rsidR="000D242B" w:rsidRPr="009639A6" w:rsidRDefault="000D242B" w:rsidP="000D242B">
      <w:pPr>
        <w:pStyle w:val="a9"/>
        <w:ind w:left="420" w:firstLineChars="0" w:firstLine="0"/>
        <w:jc w:val="left"/>
      </w:pPr>
      <w:r>
        <w:t>CCD是Charge Coupled Device(电荷耦合器件)的缩写,它是一种半导体成像器件。</w:t>
      </w:r>
    </w:p>
    <w:p w14:paraId="35686CC9" w14:textId="77777777" w:rsidR="000D242B" w:rsidRPr="008101FB" w:rsidRDefault="000D242B" w:rsidP="000D242B">
      <w:pPr>
        <w:pStyle w:val="7"/>
      </w:pPr>
      <w:r w:rsidRPr="008101FB">
        <w:rPr>
          <w:rFonts w:hint="eastAsia"/>
        </w:rPr>
        <w:t>T</w:t>
      </w:r>
      <w:r w:rsidRPr="008101FB">
        <w:t>OF</w:t>
      </w:r>
    </w:p>
    <w:p w14:paraId="35BC1064" w14:textId="77777777" w:rsidR="00F14DA4" w:rsidRPr="00F14DA4" w:rsidRDefault="00F14DA4" w:rsidP="00F14DA4">
      <w:pPr>
        <w:rPr>
          <w:ins w:id="431" w:author="唐 娜" w:date="2020-05-14T10:25:00Z"/>
        </w:rPr>
      </w:pPr>
    </w:p>
    <w:p w14:paraId="02221FF5" w14:textId="77777777" w:rsidR="000D242B" w:rsidRDefault="000D242B" w:rsidP="000D242B">
      <w:r>
        <w:rPr>
          <w:rFonts w:hint="eastAsia"/>
        </w:rPr>
        <w:t>激光器发射一个激光脉冲，计时器记录下来出射的时间，接收器接收返回的激光，记录下回返的时间。两个时间做差就是激光的飞行时间，光速是一定且已知的3*10 -8，就可以计算出距离。</w:t>
      </w:r>
    </w:p>
    <w:p w14:paraId="7230B1AC" w14:textId="77777777" w:rsidR="000D242B" w:rsidRDefault="000D242B" w:rsidP="000D242B">
      <w:r>
        <w:rPr>
          <w:rFonts w:hint="eastAsia"/>
        </w:rPr>
        <w:t>难点：</w:t>
      </w:r>
    </w:p>
    <w:p w14:paraId="511D121D" w14:textId="77777777" w:rsidR="000D242B" w:rsidRDefault="000D242B" w:rsidP="000D242B">
      <w:pPr>
        <w:pStyle w:val="a9"/>
        <w:numPr>
          <w:ilvl w:val="0"/>
          <w:numId w:val="15"/>
        </w:numPr>
        <w:ind w:firstLineChars="0"/>
      </w:pPr>
      <w:r>
        <w:rPr>
          <w:rFonts w:hint="eastAsia"/>
        </w:rPr>
        <w:t>计时。计时系统的要求很高</w:t>
      </w:r>
    </w:p>
    <w:p w14:paraId="634CD267" w14:textId="77777777" w:rsidR="000D242B" w:rsidRDefault="000D242B" w:rsidP="000D242B">
      <w:pPr>
        <w:pStyle w:val="a9"/>
        <w:numPr>
          <w:ilvl w:val="0"/>
          <w:numId w:val="15"/>
        </w:numPr>
        <w:ind w:firstLineChars="0"/>
      </w:pPr>
      <w:r>
        <w:rPr>
          <w:rFonts w:hint="eastAsia"/>
        </w:rPr>
        <w:t>脉冲信号的处理（回波和脉冲的问题）</w:t>
      </w:r>
    </w:p>
    <w:p w14:paraId="15309A87" w14:textId="77777777" w:rsidR="000D242B" w:rsidRDefault="000D242B" w:rsidP="000D242B">
      <w:r>
        <w:rPr>
          <w:rFonts w:hint="eastAsia"/>
        </w:rPr>
        <w:t>优点：</w:t>
      </w:r>
    </w:p>
    <w:p w14:paraId="04A4F01C" w14:textId="77777777" w:rsidR="000D242B" w:rsidRDefault="000D242B" w:rsidP="000D242B">
      <w:pPr>
        <w:pStyle w:val="a9"/>
        <w:numPr>
          <w:ilvl w:val="0"/>
          <w:numId w:val="16"/>
        </w:numPr>
        <w:ind w:firstLineChars="0"/>
      </w:pPr>
      <w:r>
        <w:rPr>
          <w:rFonts w:hint="eastAsia"/>
        </w:rPr>
        <w:t>实时性好，测量距离远；</w:t>
      </w:r>
    </w:p>
    <w:p w14:paraId="469C0517" w14:textId="77777777" w:rsidR="000D242B" w:rsidRDefault="000D242B" w:rsidP="000D242B">
      <w:pPr>
        <w:pStyle w:val="a9"/>
        <w:numPr>
          <w:ilvl w:val="0"/>
          <w:numId w:val="16"/>
        </w:numPr>
        <w:ind w:firstLineChars="0"/>
      </w:pPr>
      <w:r>
        <w:rPr>
          <w:rFonts w:hint="eastAsia"/>
        </w:rPr>
        <w:t>采样率更高。转速一定情况下，每一帧点云的数量和点云的角分辨率。三角雷达20</w:t>
      </w:r>
      <w:r>
        <w:t>K</w:t>
      </w:r>
      <w:r>
        <w:rPr>
          <w:rFonts w:hint="eastAsia"/>
        </w:rPr>
        <w:t>以下，T</w:t>
      </w:r>
      <w:r>
        <w:t>OF</w:t>
      </w:r>
      <w:r>
        <w:rPr>
          <w:rFonts w:hint="eastAsia"/>
        </w:rPr>
        <w:t>更高</w:t>
      </w:r>
    </w:p>
    <w:p w14:paraId="6A7C0F8E" w14:textId="77777777" w:rsidR="000D242B" w:rsidRDefault="000D242B" w:rsidP="000D242B">
      <w:pPr>
        <w:pStyle w:val="a9"/>
        <w:numPr>
          <w:ilvl w:val="0"/>
          <w:numId w:val="16"/>
        </w:numPr>
        <w:ind w:firstLineChars="0"/>
      </w:pPr>
      <w:r>
        <w:rPr>
          <w:rFonts w:hint="eastAsia"/>
        </w:rPr>
        <w:t>测量精度不随长度增加而变化，所以一般在几十米的范围内都能保持几个厘米的精度。</w:t>
      </w:r>
    </w:p>
    <w:p w14:paraId="346DB060" w14:textId="77777777" w:rsidR="000D242B" w:rsidRDefault="000D242B" w:rsidP="000D242B">
      <w:pPr>
        <w:pStyle w:val="a9"/>
        <w:numPr>
          <w:ilvl w:val="0"/>
          <w:numId w:val="16"/>
        </w:numPr>
        <w:ind w:firstLineChars="0"/>
      </w:pPr>
      <w:r>
        <w:rPr>
          <w:rFonts w:hint="eastAsia"/>
        </w:rPr>
        <w:t>转速（帧率）三角雷达的最高转速通常在20</w:t>
      </w:r>
      <w:r>
        <w:t>HZ</w:t>
      </w:r>
      <w:r>
        <w:rPr>
          <w:rFonts w:hint="eastAsia"/>
        </w:rPr>
        <w:t>以下，T</w:t>
      </w:r>
      <w:r>
        <w:t>OF</w:t>
      </w:r>
      <w:r>
        <w:rPr>
          <w:rFonts w:hint="eastAsia"/>
        </w:rPr>
        <w:t>通常在30-50</w:t>
      </w:r>
      <w:r>
        <w:t>HZ</w:t>
      </w:r>
      <w:r>
        <w:rPr>
          <w:rFonts w:hint="eastAsia"/>
        </w:rPr>
        <w:t>.。三角雷达通常采用上下分体的结构，上面转的部分负责激光发射、接收和采集；下面负责电机的驱动进而供电等。T</w:t>
      </w:r>
      <w:r>
        <w:t>OF</w:t>
      </w:r>
      <w:r>
        <w:rPr>
          <w:rFonts w:hint="eastAsia"/>
        </w:rPr>
        <w:t>雷达转速更高。（转速高就可以减少畸变的影响）</w:t>
      </w:r>
    </w:p>
    <w:tbl>
      <w:tblPr>
        <w:tblStyle w:val="aa"/>
        <w:tblW w:w="0" w:type="auto"/>
        <w:tblInd w:w="420" w:type="dxa"/>
        <w:tblLook w:val="04A0" w:firstRow="1" w:lastRow="0" w:firstColumn="1" w:lastColumn="0" w:noHBand="0" w:noVBand="1"/>
      </w:tblPr>
      <w:tblGrid>
        <w:gridCol w:w="1393"/>
        <w:gridCol w:w="1322"/>
        <w:gridCol w:w="829"/>
        <w:gridCol w:w="1815"/>
        <w:gridCol w:w="1162"/>
        <w:gridCol w:w="1355"/>
      </w:tblGrid>
      <w:tr w:rsidR="000D242B" w14:paraId="119FF09C" w14:textId="77777777" w:rsidTr="005F049B">
        <w:tc>
          <w:tcPr>
            <w:tcW w:w="1393" w:type="dxa"/>
          </w:tcPr>
          <w:p w14:paraId="6F141B07" w14:textId="77777777" w:rsidR="000D242B" w:rsidRDefault="000D242B" w:rsidP="000D242B">
            <w:pPr>
              <w:pStyle w:val="a9"/>
              <w:ind w:firstLineChars="0" w:firstLine="0"/>
            </w:pPr>
            <w:r>
              <w:rPr>
                <w:rFonts w:hint="eastAsia"/>
              </w:rPr>
              <w:t>测距原理</w:t>
            </w:r>
          </w:p>
        </w:tc>
        <w:tc>
          <w:tcPr>
            <w:tcW w:w="1322" w:type="dxa"/>
          </w:tcPr>
          <w:p w14:paraId="715DD8AC" w14:textId="77777777" w:rsidR="000D242B" w:rsidRDefault="000D242B" w:rsidP="000D242B">
            <w:pPr>
              <w:pStyle w:val="a9"/>
              <w:ind w:firstLineChars="0" w:firstLine="0"/>
            </w:pPr>
            <w:r>
              <w:rPr>
                <w:rFonts w:hint="eastAsia"/>
              </w:rPr>
              <w:t>测量距离</w:t>
            </w:r>
          </w:p>
        </w:tc>
        <w:tc>
          <w:tcPr>
            <w:tcW w:w="829" w:type="dxa"/>
          </w:tcPr>
          <w:p w14:paraId="384E2583" w14:textId="77777777" w:rsidR="000D242B" w:rsidRDefault="000D242B" w:rsidP="000D242B">
            <w:pPr>
              <w:pStyle w:val="a9"/>
              <w:ind w:firstLineChars="0" w:firstLine="0"/>
            </w:pPr>
            <w:r>
              <w:rPr>
                <w:rFonts w:hint="eastAsia"/>
              </w:rPr>
              <w:t>价格</w:t>
            </w:r>
          </w:p>
        </w:tc>
        <w:tc>
          <w:tcPr>
            <w:tcW w:w="1815" w:type="dxa"/>
          </w:tcPr>
          <w:p w14:paraId="2901E324" w14:textId="77777777" w:rsidR="000D242B" w:rsidRDefault="000D242B" w:rsidP="000D242B">
            <w:pPr>
              <w:pStyle w:val="a9"/>
              <w:ind w:firstLineChars="0" w:firstLine="0"/>
            </w:pPr>
            <w:r>
              <w:rPr>
                <w:rFonts w:hint="eastAsia"/>
              </w:rPr>
              <w:t>抗干扰能力</w:t>
            </w:r>
          </w:p>
        </w:tc>
        <w:tc>
          <w:tcPr>
            <w:tcW w:w="1162" w:type="dxa"/>
          </w:tcPr>
          <w:p w14:paraId="487399AB" w14:textId="77777777" w:rsidR="000D242B" w:rsidRDefault="000D242B" w:rsidP="000D242B">
            <w:pPr>
              <w:pStyle w:val="a9"/>
              <w:ind w:firstLineChars="0" w:firstLine="0"/>
            </w:pPr>
            <w:r>
              <w:rPr>
                <w:rFonts w:hint="eastAsia"/>
              </w:rPr>
              <w:t>应用场景</w:t>
            </w:r>
          </w:p>
        </w:tc>
        <w:tc>
          <w:tcPr>
            <w:tcW w:w="1355" w:type="dxa"/>
          </w:tcPr>
          <w:p w14:paraId="15DB1ACD" w14:textId="77777777" w:rsidR="000D242B" w:rsidRDefault="000D242B" w:rsidP="000D242B">
            <w:pPr>
              <w:pStyle w:val="a9"/>
              <w:ind w:firstLineChars="0" w:firstLine="0"/>
            </w:pPr>
            <w:r>
              <w:rPr>
                <w:rFonts w:hint="eastAsia"/>
              </w:rPr>
              <w:t>精度</w:t>
            </w:r>
          </w:p>
        </w:tc>
      </w:tr>
      <w:tr w:rsidR="000D242B" w14:paraId="084A9132" w14:textId="77777777" w:rsidTr="005F049B">
        <w:tc>
          <w:tcPr>
            <w:tcW w:w="1393" w:type="dxa"/>
          </w:tcPr>
          <w:p w14:paraId="3FDE44BF" w14:textId="77777777" w:rsidR="000D242B" w:rsidRDefault="000D242B" w:rsidP="000D242B">
            <w:pPr>
              <w:pStyle w:val="a9"/>
              <w:ind w:firstLineChars="0" w:firstLine="0"/>
            </w:pPr>
            <w:r>
              <w:rPr>
                <w:rFonts w:hint="eastAsia"/>
              </w:rPr>
              <w:lastRenderedPageBreak/>
              <w:t>三角测距</w:t>
            </w:r>
          </w:p>
        </w:tc>
        <w:tc>
          <w:tcPr>
            <w:tcW w:w="1322" w:type="dxa"/>
          </w:tcPr>
          <w:p w14:paraId="4D003671" w14:textId="77777777" w:rsidR="000D242B" w:rsidRDefault="000D242B" w:rsidP="000D242B">
            <w:pPr>
              <w:pStyle w:val="a9"/>
              <w:ind w:firstLineChars="0" w:firstLine="0"/>
            </w:pPr>
            <w:r>
              <w:rPr>
                <w:rFonts w:hint="eastAsia"/>
              </w:rPr>
              <w:t>中近距离精度较高</w:t>
            </w:r>
          </w:p>
        </w:tc>
        <w:tc>
          <w:tcPr>
            <w:tcW w:w="829" w:type="dxa"/>
          </w:tcPr>
          <w:p w14:paraId="1C356BD6" w14:textId="77777777" w:rsidR="000D242B" w:rsidRDefault="000D242B" w:rsidP="000D242B">
            <w:pPr>
              <w:pStyle w:val="a9"/>
              <w:ind w:firstLineChars="0" w:firstLine="0"/>
            </w:pPr>
            <w:r>
              <w:rPr>
                <w:rFonts w:hint="eastAsia"/>
              </w:rPr>
              <w:t>便宜</w:t>
            </w:r>
          </w:p>
        </w:tc>
        <w:tc>
          <w:tcPr>
            <w:tcW w:w="1815" w:type="dxa"/>
          </w:tcPr>
          <w:p w14:paraId="4876C1F7" w14:textId="77777777" w:rsidR="000D242B" w:rsidRDefault="000D242B" w:rsidP="000D242B">
            <w:pPr>
              <w:pStyle w:val="a9"/>
              <w:ind w:firstLineChars="0" w:firstLine="0"/>
            </w:pPr>
            <w:r>
              <w:rPr>
                <w:rFonts w:hint="eastAsia"/>
              </w:rPr>
              <w:t>易受干扰（容易受到强光的干扰）</w:t>
            </w:r>
          </w:p>
        </w:tc>
        <w:tc>
          <w:tcPr>
            <w:tcW w:w="1162" w:type="dxa"/>
          </w:tcPr>
          <w:p w14:paraId="0EFBF6AD" w14:textId="77777777" w:rsidR="000D242B" w:rsidRDefault="000D242B" w:rsidP="000D242B">
            <w:pPr>
              <w:pStyle w:val="a9"/>
              <w:ind w:firstLineChars="0" w:firstLine="0"/>
            </w:pPr>
            <w:r>
              <w:rPr>
                <w:rFonts w:hint="eastAsia"/>
              </w:rPr>
              <w:t>室内使用</w:t>
            </w:r>
          </w:p>
        </w:tc>
        <w:tc>
          <w:tcPr>
            <w:tcW w:w="1355" w:type="dxa"/>
          </w:tcPr>
          <w:p w14:paraId="73330B6F" w14:textId="77777777" w:rsidR="000D242B" w:rsidRDefault="000D242B" w:rsidP="000D242B">
            <w:pPr>
              <w:pStyle w:val="a9"/>
              <w:ind w:firstLineChars="0" w:firstLine="0"/>
            </w:pPr>
            <w:r>
              <w:rPr>
                <w:rFonts w:hint="eastAsia"/>
              </w:rPr>
              <w:t>远距离的时候精度较低</w:t>
            </w:r>
          </w:p>
        </w:tc>
      </w:tr>
      <w:tr w:rsidR="000D242B" w14:paraId="02239567" w14:textId="77777777" w:rsidTr="005F049B">
        <w:tc>
          <w:tcPr>
            <w:tcW w:w="1393" w:type="dxa"/>
          </w:tcPr>
          <w:p w14:paraId="2FB0E5FC" w14:textId="77777777" w:rsidR="000D242B" w:rsidRDefault="000D242B" w:rsidP="000D242B">
            <w:pPr>
              <w:pStyle w:val="a9"/>
              <w:ind w:firstLineChars="0" w:firstLine="0"/>
            </w:pPr>
            <w:r>
              <w:rPr>
                <w:rFonts w:hint="eastAsia"/>
              </w:rPr>
              <w:t>T</w:t>
            </w:r>
            <w:r>
              <w:t>OF</w:t>
            </w:r>
          </w:p>
        </w:tc>
        <w:tc>
          <w:tcPr>
            <w:tcW w:w="1322" w:type="dxa"/>
          </w:tcPr>
          <w:p w14:paraId="3073BE94" w14:textId="77777777" w:rsidR="000D242B" w:rsidRDefault="000D242B" w:rsidP="000D242B">
            <w:pPr>
              <w:pStyle w:val="a9"/>
              <w:ind w:firstLineChars="0" w:firstLine="0"/>
            </w:pPr>
            <w:r>
              <w:rPr>
                <w:rFonts w:hint="eastAsia"/>
              </w:rPr>
              <w:t>测距范围广</w:t>
            </w:r>
          </w:p>
        </w:tc>
        <w:tc>
          <w:tcPr>
            <w:tcW w:w="829" w:type="dxa"/>
          </w:tcPr>
          <w:p w14:paraId="6362F8EC" w14:textId="77777777" w:rsidR="000D242B" w:rsidRDefault="000D242B" w:rsidP="000D242B">
            <w:pPr>
              <w:pStyle w:val="a9"/>
              <w:ind w:firstLineChars="0" w:firstLine="0"/>
            </w:pPr>
            <w:r>
              <w:rPr>
                <w:rFonts w:hint="eastAsia"/>
              </w:rPr>
              <w:t>贵</w:t>
            </w:r>
          </w:p>
        </w:tc>
        <w:tc>
          <w:tcPr>
            <w:tcW w:w="1815" w:type="dxa"/>
          </w:tcPr>
          <w:p w14:paraId="66F468AC" w14:textId="77777777" w:rsidR="000D242B" w:rsidRDefault="000D242B" w:rsidP="000D242B">
            <w:pPr>
              <w:pStyle w:val="a9"/>
              <w:ind w:firstLineChars="0" w:firstLine="0"/>
            </w:pPr>
            <w:r>
              <w:rPr>
                <w:rFonts w:hint="eastAsia"/>
              </w:rPr>
              <w:t>抗干扰能力强</w:t>
            </w:r>
          </w:p>
        </w:tc>
        <w:tc>
          <w:tcPr>
            <w:tcW w:w="1162" w:type="dxa"/>
          </w:tcPr>
          <w:p w14:paraId="496080C0" w14:textId="77777777" w:rsidR="000D242B" w:rsidRDefault="000D242B" w:rsidP="000D242B">
            <w:pPr>
              <w:pStyle w:val="a9"/>
              <w:ind w:firstLineChars="0" w:firstLine="0"/>
            </w:pPr>
            <w:r>
              <w:rPr>
                <w:rFonts w:hint="eastAsia"/>
              </w:rPr>
              <w:t>室内室外都行</w:t>
            </w:r>
          </w:p>
        </w:tc>
        <w:tc>
          <w:tcPr>
            <w:tcW w:w="1355" w:type="dxa"/>
          </w:tcPr>
          <w:p w14:paraId="16381FAB" w14:textId="77777777" w:rsidR="000D242B" w:rsidRDefault="000D242B" w:rsidP="000D242B">
            <w:pPr>
              <w:pStyle w:val="a9"/>
              <w:ind w:firstLineChars="0" w:firstLine="0"/>
            </w:pPr>
            <w:r>
              <w:rPr>
                <w:rFonts w:hint="eastAsia"/>
              </w:rPr>
              <w:t>测距精度高</w:t>
            </w:r>
          </w:p>
        </w:tc>
      </w:tr>
    </w:tbl>
    <w:p w14:paraId="2A273F53" w14:textId="77777777" w:rsidR="000D242B" w:rsidRDefault="000D242B" w:rsidP="000D242B">
      <w:pPr>
        <w:pStyle w:val="a9"/>
        <w:ind w:left="420" w:firstLineChars="0" w:firstLine="0"/>
      </w:pPr>
      <w:r>
        <w:rPr>
          <w:noProof/>
        </w:rPr>
        <w:drawing>
          <wp:inline distT="0" distB="0" distL="0" distR="0" wp14:anchorId="0B607825" wp14:editId="0EEDE3BC">
            <wp:extent cx="5274310" cy="25615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61590"/>
                    </a:xfrm>
                    <a:prstGeom prst="rect">
                      <a:avLst/>
                    </a:prstGeom>
                  </pic:spPr>
                </pic:pic>
              </a:graphicData>
            </a:graphic>
          </wp:inline>
        </w:drawing>
      </w:r>
    </w:p>
    <w:p w14:paraId="3EB521C1" w14:textId="77777777" w:rsidR="000D242B" w:rsidRDefault="000D242B" w:rsidP="000D242B">
      <w:pPr>
        <w:pStyle w:val="a9"/>
        <w:ind w:left="420" w:firstLineChars="0" w:firstLine="0"/>
      </w:pPr>
      <w:r>
        <w:rPr>
          <w:rFonts w:hint="eastAsia"/>
        </w:rPr>
        <w:t>T</w:t>
      </w:r>
      <w:r>
        <w:t>OF</w:t>
      </w:r>
      <w:r>
        <w:rPr>
          <w:rFonts w:hint="eastAsia"/>
        </w:rPr>
        <w:t>波形相位差</w:t>
      </w:r>
    </w:p>
    <w:p w14:paraId="45DCC859" w14:textId="77777777" w:rsidR="000D242B" w:rsidRPr="00A44714" w:rsidRDefault="000D242B" w:rsidP="000D242B">
      <w:pPr>
        <w:pStyle w:val="5"/>
      </w:pPr>
      <w:r>
        <w:rPr>
          <w:rFonts w:hint="eastAsia"/>
          <w:highlight w:val="yellow"/>
        </w:rPr>
        <w:t>毫米波雷达信号处理算法</w:t>
      </w:r>
    </w:p>
    <w:p w14:paraId="41FED300" w14:textId="77777777" w:rsidR="000D242B" w:rsidRDefault="000D242B" w:rsidP="000D242B">
      <w:pPr>
        <w:jc w:val="center"/>
        <w:rPr>
          <w:b/>
          <w:bCs/>
          <w:u w:val="single"/>
        </w:rPr>
      </w:pPr>
    </w:p>
    <w:p w14:paraId="67F18A94" w14:textId="77777777" w:rsidR="000D242B" w:rsidRPr="003D3086" w:rsidRDefault="000D242B" w:rsidP="000D242B">
      <w:pPr>
        <w:pStyle w:val="6"/>
      </w:pPr>
      <w:r>
        <w:rPr>
          <w:rFonts w:hint="eastAsia"/>
          <w:highlight w:val="yellow"/>
        </w:rPr>
        <w:t>毫米波测量原理</w:t>
      </w:r>
    </w:p>
    <w:p w14:paraId="385E38F7" w14:textId="77777777" w:rsidR="000D242B" w:rsidRDefault="000D242B" w:rsidP="000D242B">
      <w:pPr>
        <w:rPr>
          <w:b/>
          <w:bCs/>
          <w:u w:val="single"/>
        </w:rPr>
      </w:pPr>
    </w:p>
    <w:p w14:paraId="11BC3679" w14:textId="77777777" w:rsidR="000D242B" w:rsidRDefault="000D242B" w:rsidP="000D242B">
      <w:r w:rsidRPr="009F6DDB">
        <w:rPr>
          <w:rFonts w:hint="eastAsia"/>
          <w:b/>
          <w:bCs/>
          <w:u w:val="single"/>
        </w:rPr>
        <w:t>毫米波雷达测距原理</w:t>
      </w:r>
      <w:r>
        <w:rPr>
          <w:rFonts w:hint="eastAsia"/>
          <w:b/>
          <w:bCs/>
          <w:u w:val="single"/>
        </w:rPr>
        <w:t>（</w:t>
      </w:r>
      <w:r w:rsidRPr="009F6DDB">
        <w:rPr>
          <w:rFonts w:hint="eastAsia"/>
          <w:b/>
          <w:bCs/>
          <w:highlight w:val="red"/>
          <w:u w:val="single"/>
        </w:rPr>
        <w:t>77</w:t>
      </w:r>
      <w:r w:rsidRPr="009F6DDB">
        <w:rPr>
          <w:b/>
          <w:bCs/>
          <w:highlight w:val="red"/>
          <w:u w:val="single"/>
        </w:rPr>
        <w:t>G</w:t>
      </w:r>
      <w:r w:rsidRPr="009F6DDB">
        <w:rPr>
          <w:rFonts w:hint="eastAsia"/>
          <w:b/>
          <w:bCs/>
          <w:highlight w:val="red"/>
          <w:u w:val="single"/>
        </w:rPr>
        <w:t>hZ</w:t>
      </w:r>
      <w:r>
        <w:rPr>
          <w:b/>
          <w:bCs/>
          <w:highlight w:val="red"/>
          <w:u w:val="single"/>
        </w:rPr>
        <w:t xml:space="preserve"> FMCW</w:t>
      </w:r>
      <w:r w:rsidRPr="009F6DDB">
        <w:rPr>
          <w:rFonts w:hint="eastAsia"/>
          <w:b/>
          <w:bCs/>
          <w:highlight w:val="red"/>
          <w:u w:val="single"/>
        </w:rPr>
        <w:t>）</w:t>
      </w:r>
      <w:r>
        <w:rPr>
          <w:rFonts w:hint="eastAsia"/>
        </w:rPr>
        <w:t>：</w:t>
      </w:r>
    </w:p>
    <w:p w14:paraId="7C827228" w14:textId="77777777" w:rsidR="000D242B" w:rsidRDefault="000D242B" w:rsidP="000D242B">
      <w:r>
        <w:rPr>
          <w:rFonts w:hint="eastAsia"/>
        </w:rPr>
        <w:t>调频连续波测距的基本原理：</w:t>
      </w:r>
    </w:p>
    <w:p w14:paraId="33625D32" w14:textId="77777777" w:rsidR="000D242B" w:rsidRDefault="000D242B" w:rsidP="000D242B">
      <w:r>
        <w:t>1、发射波TX为高频连续波，其频率随时间按一定规律规律变化。</w:t>
      </w:r>
    </w:p>
    <w:p w14:paraId="5F9E19F5" w14:textId="77777777" w:rsidR="000D242B" w:rsidRDefault="000D242B" w:rsidP="000D242B">
      <w:r>
        <w:t>2、发射波TX遇到物体之后反射，接收器接收到反射波RX。</w:t>
      </w:r>
    </w:p>
    <w:p w14:paraId="4F56C131" w14:textId="77777777" w:rsidR="000D242B" w:rsidRDefault="000D242B" w:rsidP="000D242B">
      <w:r>
        <w:t>3、信号的发射到接收，产生一定的时间间隔 t。由这个时间间隔，得到频率差值信号IF signal。</w:t>
      </w:r>
    </w:p>
    <w:p w14:paraId="4E3E51F0" w14:textId="77777777" w:rsidR="000D242B" w:rsidRDefault="000D242B" w:rsidP="000D242B">
      <w:r>
        <w:t>4、对频率差值信号，进行FFT变换，得到对应的频谱。频谱的峰值处对应的频率 f 和距离 d 具有对应关系，进而得到距离d。</w:t>
      </w:r>
    </w:p>
    <w:p w14:paraId="47DA358F" w14:textId="77777777" w:rsidR="000D242B" w:rsidRDefault="000D242B" w:rsidP="000D242B">
      <w:r>
        <w:t>5、测距分辨率的分析。</w:t>
      </w:r>
    </w:p>
    <w:p w14:paraId="194592D5" w14:textId="77777777" w:rsidR="000D242B" w:rsidRDefault="000D242B" w:rsidP="000D242B">
      <w:r>
        <w:t>6、测距范围的分析。</w:t>
      </w:r>
    </w:p>
    <w:p w14:paraId="1D1EADBA" w14:textId="77777777" w:rsidR="000D242B" w:rsidRDefault="000D242B" w:rsidP="000D242B">
      <w:pPr>
        <w:pStyle w:val="5"/>
      </w:pPr>
      <w:r>
        <w:rPr>
          <w:rFonts w:hint="eastAsia"/>
          <w:highlight w:val="yellow"/>
        </w:rPr>
        <w:t>摄像头信号处理算法（参考视觉十四讲的内容）</w:t>
      </w:r>
    </w:p>
    <w:p w14:paraId="3CFB82D3" w14:textId="77777777" w:rsidR="000D242B" w:rsidRDefault="000D242B" w:rsidP="000D242B">
      <w:pPr>
        <w:jc w:val="center"/>
        <w:rPr>
          <w:b/>
          <w:bCs/>
          <w:u w:val="single"/>
        </w:rPr>
      </w:pPr>
    </w:p>
    <w:p w14:paraId="17D6B2B8" w14:textId="77777777" w:rsidR="000D242B" w:rsidRDefault="000D242B" w:rsidP="000D242B">
      <w:pPr>
        <w:pStyle w:val="6"/>
      </w:pPr>
      <w:r>
        <w:rPr>
          <w:rFonts w:hint="eastAsia"/>
          <w:highlight w:val="yellow"/>
        </w:rPr>
        <w:t>摄像头测量原理</w:t>
      </w:r>
      <w:ins w:id="432" w:author="唐 娜" w:date="2020-05-14T10:25:00Z">
        <w:r w:rsidR="00460833">
          <w:rPr>
            <w:highlight w:val="yellow"/>
          </w:rPr>
          <w:t>—</w:t>
        </w:r>
        <w:r w:rsidR="00460833">
          <w:rPr>
            <w:rFonts w:hint="eastAsia"/>
            <w:highlight w:val="yellow"/>
          </w:rPr>
          <w:t>主要包括深度相机的原理</w:t>
        </w:r>
      </w:ins>
    </w:p>
    <w:p w14:paraId="2292FD0F" w14:textId="77777777" w:rsidR="000D242B" w:rsidRDefault="000D242B" w:rsidP="000D242B">
      <w:r>
        <w:rPr>
          <w:rFonts w:hint="eastAsia"/>
        </w:rPr>
        <w:t>摄像头测量原理：</w:t>
      </w:r>
    </w:p>
    <w:p w14:paraId="40CDDBBB" w14:textId="77777777" w:rsidR="00460833" w:rsidRDefault="000D242B" w:rsidP="00460833">
      <w:pPr>
        <w:pStyle w:val="js-evernote-checked"/>
        <w:ind w:firstLine="480"/>
        <w:rPr>
          <w:ins w:id="433" w:author="唐 娜" w:date="2020-05-14T10:25:00Z"/>
          <w:b/>
          <w:bCs/>
          <w:color w:val="FF0000"/>
        </w:rPr>
      </w:pPr>
      <w:r w:rsidRPr="00804755">
        <w:rPr>
          <w:rFonts w:hint="eastAsia"/>
          <w:b/>
          <w:bCs/>
          <w:color w:val="FF0000"/>
        </w:rPr>
        <w:lastRenderedPageBreak/>
        <w:t>相机原理分为</w:t>
      </w:r>
      <w:ins w:id="434" w:author="唐 娜" w:date="2020-05-14T10:25:00Z">
        <w:r w:rsidR="00460833">
          <w:rPr>
            <w:rFonts w:hint="eastAsia"/>
            <w:b/>
            <w:bCs/>
            <w:color w:val="FF0000"/>
          </w:rPr>
          <w:t>三</w:t>
        </w:r>
      </w:ins>
      <w:del w:id="435" w:author="唐 娜" w:date="2020-05-14T10:25:00Z">
        <w:r w:rsidRPr="00804755">
          <w:rPr>
            <w:rFonts w:hint="eastAsia"/>
            <w:b/>
            <w:bCs/>
            <w:color w:val="FF0000"/>
          </w:rPr>
          <w:delText>两</w:delText>
        </w:r>
      </w:del>
      <w:r w:rsidRPr="00804755">
        <w:rPr>
          <w:rFonts w:hint="eastAsia"/>
          <w:b/>
          <w:bCs/>
          <w:color w:val="FF0000"/>
        </w:rPr>
        <w:t>类：</w:t>
      </w:r>
    </w:p>
    <w:p w14:paraId="49EDF9BD" w14:textId="358EC2A4" w:rsidR="00460833" w:rsidRPr="00460833" w:rsidRDefault="00460833" w:rsidP="00460833">
      <w:pPr>
        <w:pStyle w:val="js-evernote-checked"/>
        <w:rPr>
          <w:ins w:id="436" w:author="唐 娜" w:date="2020-05-14T10:25:00Z"/>
        </w:rPr>
      </w:pPr>
      <w:ins w:id="437" w:author="唐 娜" w:date="2020-05-14T10:25:00Z">
        <w:r w:rsidRPr="00460833">
          <w:t>(1)结构光(Structured-light)，代表公司有奥比中光，苹果(Prime Sense)，微软 Kinect-1，英特尔 RealSense, Mantis Vision 等。 </w:t>
        </w:r>
      </w:ins>
    </w:p>
    <w:p w14:paraId="4992A9BE" w14:textId="77777777" w:rsidR="00460833" w:rsidRPr="00460833" w:rsidRDefault="00460833" w:rsidP="00460833">
      <w:pPr>
        <w:widowControl/>
        <w:spacing w:before="100" w:beforeAutospacing="1" w:after="100" w:afterAutospacing="1"/>
        <w:jc w:val="left"/>
        <w:rPr>
          <w:ins w:id="438" w:author="唐 娜" w:date="2020-05-14T10:25:00Z"/>
          <w:rFonts w:ascii="宋体" w:eastAsia="宋体" w:hAnsi="宋体" w:cs="宋体"/>
          <w:kern w:val="0"/>
          <w:sz w:val="24"/>
          <w:szCs w:val="24"/>
        </w:rPr>
      </w:pPr>
      <w:ins w:id="439" w:author="唐 娜" w:date="2020-05-14T10:25:00Z">
        <w:r w:rsidRPr="00460833">
          <w:rPr>
            <w:rFonts w:ascii="宋体" w:eastAsia="宋体" w:hAnsi="宋体" w:cs="宋体"/>
            <w:kern w:val="0"/>
            <w:sz w:val="24"/>
            <w:szCs w:val="24"/>
          </w:rPr>
          <w:t>(2)双目视觉(Stereo)，代表公司 Leap Motion， ZED， 大疆;</w:t>
        </w:r>
      </w:ins>
    </w:p>
    <w:p w14:paraId="1A86AEF3" w14:textId="77777777" w:rsidR="00460833" w:rsidRPr="00460833" w:rsidRDefault="00460833" w:rsidP="00460833">
      <w:pPr>
        <w:widowControl/>
        <w:spacing w:before="100" w:beforeAutospacing="1" w:after="100" w:afterAutospacing="1"/>
        <w:jc w:val="left"/>
        <w:rPr>
          <w:ins w:id="440" w:author="唐 娜" w:date="2020-05-14T10:25:00Z"/>
          <w:rFonts w:ascii="宋体" w:eastAsia="宋体" w:hAnsi="宋体" w:cs="宋体"/>
          <w:kern w:val="0"/>
          <w:sz w:val="24"/>
          <w:szCs w:val="24"/>
        </w:rPr>
      </w:pPr>
      <w:ins w:id="441" w:author="唐 娜" w:date="2020-05-14T10:25:00Z">
        <w:r w:rsidRPr="00460833">
          <w:rPr>
            <w:rFonts w:ascii="宋体" w:eastAsia="宋体" w:hAnsi="宋体" w:cs="宋体"/>
            <w:kern w:val="0"/>
            <w:sz w:val="24"/>
            <w:szCs w:val="24"/>
          </w:rPr>
          <w:t>(3)光飞行时间法(TOF)，代表公司微软 Kinect-2，PMD，SoftKinect， 联想 Phab。</w:t>
        </w:r>
      </w:ins>
    </w:p>
    <w:p w14:paraId="7C02F579" w14:textId="77777777" w:rsidR="000D242B" w:rsidRPr="00804755" w:rsidRDefault="000D242B" w:rsidP="000D242B">
      <w:pPr>
        <w:pStyle w:val="a9"/>
        <w:ind w:left="420" w:firstLineChars="0" w:firstLine="0"/>
        <w:rPr>
          <w:b/>
          <w:bCs/>
          <w:color w:val="FF0000"/>
        </w:rPr>
      </w:pPr>
    </w:p>
    <w:p w14:paraId="189018AC" w14:textId="77777777" w:rsidR="000D242B" w:rsidRPr="00804755" w:rsidRDefault="000D242B" w:rsidP="000D242B">
      <w:pPr>
        <w:pStyle w:val="a9"/>
        <w:numPr>
          <w:ilvl w:val="0"/>
          <w:numId w:val="47"/>
        </w:numPr>
        <w:ind w:firstLineChars="0"/>
        <w:rPr>
          <w:b/>
          <w:bCs/>
          <w:color w:val="FF0000"/>
        </w:rPr>
      </w:pPr>
      <w:r w:rsidRPr="00804755">
        <w:rPr>
          <w:rFonts w:hint="eastAsia"/>
          <w:b/>
          <w:bCs/>
          <w:color w:val="FF0000"/>
        </w:rPr>
        <w:t>红外结构光：结构光投射到待测物体上被待测物体的高度调制，被调制的结构光被摄像系统采集，传至计算机内分析</w:t>
      </w:r>
      <w:ins w:id="442" w:author="唐 娜" w:date="2020-05-14T10:25:00Z">
        <w:r w:rsidRPr="00804755">
          <w:rPr>
            <w:rFonts w:hint="eastAsia"/>
            <w:b/>
            <w:bCs/>
            <w:color w:val="FF0000"/>
          </w:rPr>
          <w:t>计算</w:t>
        </w:r>
      </w:ins>
      <w:del w:id="443" w:author="唐 娜" w:date="2020-05-14T10:25:00Z">
        <w:r w:rsidRPr="00804755">
          <w:rPr>
            <w:rFonts w:hint="eastAsia"/>
            <w:b/>
            <w:bCs/>
            <w:color w:val="FF0000"/>
          </w:rPr>
          <w:delText>计算计算</w:delText>
        </w:r>
      </w:del>
      <w:r w:rsidRPr="00804755">
        <w:rPr>
          <w:rFonts w:hint="eastAsia"/>
          <w:b/>
          <w:bCs/>
          <w:color w:val="FF0000"/>
        </w:rPr>
        <w:t>后可得到被测物的三位面形数据。（调制方法分别为时间调制和空间调制）空间调制方法为结构光场的相位、光强等性质被待测物体的高度调制后都会发生变化。</w:t>
      </w:r>
      <w:ins w:id="444" w:author="唐 娜" w:date="2020-05-14T10:25:00Z">
        <w:r w:rsidR="00E27DC4">
          <w:t>。</w:t>
        </w:r>
        <w:r w:rsidR="00E27DC4" w:rsidRPr="00E27DC4">
          <w:rPr>
            <w:b/>
            <w:bCs/>
          </w:rPr>
          <w:t>通常采用特定波长的不可见的红外激光作为光源，它发射出来的光经过 一定的编码投影在物体上，通过一定算法来计算返回的编码图案的畸变来得到物体的位置和深度信息。</w:t>
        </w:r>
      </w:ins>
    </w:p>
    <w:p w14:paraId="52CD8AA0" w14:textId="77777777" w:rsidR="00E27DC4" w:rsidRPr="00E27DC4" w:rsidRDefault="00E27DC4" w:rsidP="00E27DC4">
      <w:pPr>
        <w:pStyle w:val="a9"/>
        <w:widowControl/>
        <w:spacing w:before="100" w:beforeAutospacing="1" w:after="100" w:afterAutospacing="1"/>
        <w:ind w:left="420" w:firstLineChars="0" w:firstLine="0"/>
        <w:jc w:val="left"/>
        <w:rPr>
          <w:ins w:id="445" w:author="唐 娜" w:date="2020-05-14T10:25:00Z"/>
          <w:rFonts w:ascii="宋体" w:eastAsia="宋体" w:hAnsi="宋体" w:cs="宋体"/>
          <w:kern w:val="0"/>
          <w:sz w:val="24"/>
          <w:szCs w:val="24"/>
        </w:rPr>
      </w:pPr>
      <w:ins w:id="446" w:author="唐 娜" w:date="2020-05-14T10:25:00Z">
        <w:r w:rsidRPr="00E27DC4">
          <w:rPr>
            <w:rFonts w:ascii="宋体" w:eastAsia="宋体" w:hAnsi="宋体" w:cs="宋体"/>
            <w:kern w:val="0"/>
            <w:sz w:val="24"/>
            <w:szCs w:val="24"/>
          </w:rPr>
          <w:t>条纹结构光，代表传感器 enshape ，</w:t>
        </w:r>
      </w:ins>
    </w:p>
    <w:p w14:paraId="324BF6F1" w14:textId="77777777" w:rsidR="00E27DC4" w:rsidRPr="00E27DC4" w:rsidRDefault="00E27DC4" w:rsidP="00E27DC4">
      <w:pPr>
        <w:pStyle w:val="a9"/>
        <w:widowControl/>
        <w:spacing w:before="100" w:beforeAutospacing="1" w:after="100" w:afterAutospacing="1"/>
        <w:ind w:left="420" w:firstLineChars="0" w:firstLine="0"/>
        <w:jc w:val="left"/>
        <w:rPr>
          <w:ins w:id="447" w:author="唐 娜" w:date="2020-05-14T10:25:00Z"/>
          <w:rFonts w:ascii="宋体" w:eastAsia="宋体" w:hAnsi="宋体" w:cs="宋体"/>
          <w:kern w:val="0"/>
          <w:sz w:val="24"/>
          <w:szCs w:val="24"/>
        </w:rPr>
      </w:pPr>
      <w:ins w:id="448" w:author="唐 娜" w:date="2020-05-14T10:25:00Z">
        <w:r w:rsidRPr="00E27DC4">
          <w:rPr>
            <w:rFonts w:ascii="宋体" w:eastAsia="宋体" w:hAnsi="宋体" w:cs="宋体"/>
            <w:kern w:val="0"/>
            <w:sz w:val="24"/>
            <w:szCs w:val="24"/>
          </w:rPr>
          <w:t>编码结构光，代表传感器 Mantis Vision, Realsense(F200), </w:t>
        </w:r>
      </w:ins>
    </w:p>
    <w:p w14:paraId="274D4BBA" w14:textId="77777777" w:rsidR="00E27DC4" w:rsidRPr="00E27DC4" w:rsidRDefault="00E27DC4" w:rsidP="00E27DC4">
      <w:pPr>
        <w:pStyle w:val="a9"/>
        <w:widowControl/>
        <w:spacing w:before="100" w:beforeAutospacing="1" w:after="100" w:afterAutospacing="1"/>
        <w:ind w:left="420" w:firstLineChars="0" w:firstLine="0"/>
        <w:jc w:val="left"/>
        <w:rPr>
          <w:ins w:id="449" w:author="唐 娜" w:date="2020-05-14T10:25:00Z"/>
          <w:rFonts w:ascii="宋体" w:eastAsia="宋体" w:hAnsi="宋体" w:cs="宋体"/>
          <w:kern w:val="0"/>
          <w:sz w:val="24"/>
          <w:szCs w:val="24"/>
        </w:rPr>
      </w:pPr>
      <w:ins w:id="450" w:author="唐 娜" w:date="2020-05-14T10:25:00Z">
        <w:r w:rsidRPr="00E27DC4">
          <w:rPr>
            <w:rFonts w:ascii="宋体" w:eastAsia="宋体" w:hAnsi="宋体" w:cs="宋体"/>
            <w:kern w:val="0"/>
            <w:sz w:val="24"/>
            <w:szCs w:val="24"/>
          </w:rPr>
          <w:t>散斑结构光 ，代表传感器 apple(primesense), 奥比中光。</w:t>
        </w:r>
      </w:ins>
    </w:p>
    <w:p w14:paraId="0B297A7E" w14:textId="77777777" w:rsidR="00E27DC4" w:rsidRPr="00804755" w:rsidRDefault="00E27DC4" w:rsidP="000D242B">
      <w:pPr>
        <w:pStyle w:val="a9"/>
        <w:numPr>
          <w:ilvl w:val="0"/>
          <w:numId w:val="47"/>
        </w:numPr>
        <w:ind w:firstLineChars="0"/>
        <w:rPr>
          <w:ins w:id="451" w:author="唐 娜" w:date="2020-05-14T10:25:00Z"/>
          <w:b/>
          <w:bCs/>
          <w:color w:val="FF0000"/>
        </w:rPr>
      </w:pPr>
    </w:p>
    <w:p w14:paraId="6B0F3FBF" w14:textId="77777777" w:rsidR="000D242B" w:rsidRPr="00804755" w:rsidRDefault="000D242B" w:rsidP="000D242B">
      <w:pPr>
        <w:pStyle w:val="a9"/>
        <w:numPr>
          <w:ilvl w:val="0"/>
          <w:numId w:val="47"/>
        </w:numPr>
        <w:ind w:firstLineChars="0"/>
        <w:rPr>
          <w:b/>
          <w:bCs/>
          <w:color w:val="FF0000"/>
        </w:rPr>
      </w:pPr>
      <w:r w:rsidRPr="00804755">
        <w:rPr>
          <w:rFonts w:hint="eastAsia"/>
          <w:b/>
          <w:bCs/>
          <w:color w:val="FF0000"/>
        </w:rPr>
        <w:t>飞行时间法</w:t>
      </w:r>
    </w:p>
    <w:p w14:paraId="430D643E" w14:textId="77777777" w:rsidR="000D242B" w:rsidRPr="00804755" w:rsidRDefault="000D242B" w:rsidP="000D242B">
      <w:pPr>
        <w:pStyle w:val="a9"/>
        <w:ind w:left="420" w:firstLineChars="0" w:firstLine="0"/>
        <w:rPr>
          <w:b/>
          <w:bCs/>
          <w:color w:val="FF0000"/>
        </w:rPr>
      </w:pPr>
      <w:r w:rsidRPr="00804755">
        <w:rPr>
          <w:rFonts w:hint="eastAsia"/>
          <w:b/>
          <w:bCs/>
          <w:color w:val="FF0000"/>
        </w:rPr>
        <w:t>输出彩色图和深度图，计算像素中的3</w:t>
      </w:r>
      <w:r w:rsidRPr="00804755">
        <w:rPr>
          <w:b/>
          <w:bCs/>
          <w:color w:val="FF0000"/>
        </w:rPr>
        <w:t>D</w:t>
      </w:r>
      <w:r w:rsidRPr="00804755">
        <w:rPr>
          <w:rFonts w:hint="eastAsia"/>
          <w:b/>
          <w:bCs/>
          <w:color w:val="FF0000"/>
        </w:rPr>
        <w:t>相机坐标，生成点云。R</w:t>
      </w:r>
      <w:r w:rsidRPr="00804755">
        <w:rPr>
          <w:b/>
          <w:bCs/>
          <w:color w:val="FF0000"/>
        </w:rPr>
        <w:t>GB</w:t>
      </w:r>
      <w:r w:rsidRPr="00804755">
        <w:rPr>
          <w:rFonts w:hint="eastAsia"/>
          <w:b/>
          <w:bCs/>
          <w:color w:val="FF0000"/>
        </w:rPr>
        <w:t>-</w:t>
      </w:r>
      <w:r w:rsidRPr="00804755">
        <w:rPr>
          <w:b/>
          <w:bCs/>
          <w:color w:val="FF0000"/>
        </w:rPr>
        <w:t>D</w:t>
      </w:r>
      <w:r w:rsidRPr="00804755">
        <w:rPr>
          <w:rFonts w:hint="eastAsia"/>
          <w:b/>
          <w:bCs/>
          <w:color w:val="FF0000"/>
        </w:rPr>
        <w:t>相机的成本是多少。</w:t>
      </w:r>
    </w:p>
    <w:p w14:paraId="73CB810D" w14:textId="77777777" w:rsidR="000D242B" w:rsidRPr="00804755" w:rsidRDefault="000D242B" w:rsidP="000D242B">
      <w:pPr>
        <w:pStyle w:val="a9"/>
        <w:ind w:left="420" w:firstLineChars="0" w:firstLine="0"/>
        <w:rPr>
          <w:b/>
          <w:bCs/>
          <w:color w:val="FF0000"/>
        </w:rPr>
      </w:pPr>
      <w:r w:rsidRPr="00804755">
        <w:rPr>
          <w:rFonts w:hint="eastAsia"/>
          <w:b/>
          <w:bCs/>
          <w:color w:val="FF0000"/>
        </w:rPr>
        <w:t>优点：</w:t>
      </w:r>
      <w:r w:rsidRPr="00804755">
        <w:rPr>
          <w:rFonts w:hint="eastAsia"/>
          <w:color w:val="FF0000"/>
        </w:rPr>
        <w:t>实时测量每个像素点的距离，但是适用范围有限、红外进行深度测量的相机，容易受日光或者其他传感器发射的红外光干扰，不能在室外使用，同时使用多个会相互干扰，透射材料会失效</w:t>
      </w:r>
      <w:r w:rsidRPr="00804755">
        <w:rPr>
          <w:rFonts w:hint="eastAsia"/>
          <w:b/>
          <w:bCs/>
          <w:color w:val="FF0000"/>
        </w:rPr>
        <w:t>。</w:t>
      </w:r>
    </w:p>
    <w:p w14:paraId="6122CA74" w14:textId="77777777" w:rsidR="000D242B" w:rsidRPr="00804755" w:rsidRDefault="000D242B" w:rsidP="000D242B"/>
    <w:p w14:paraId="0EBDB25D" w14:textId="77777777" w:rsidR="000D242B" w:rsidRDefault="000D242B" w:rsidP="000D242B">
      <w:pPr>
        <w:pStyle w:val="6"/>
      </w:pPr>
      <w:r>
        <w:rPr>
          <w:rFonts w:hint="eastAsia"/>
        </w:rPr>
        <w:lastRenderedPageBreak/>
        <w:t>简单的相机模型：</w:t>
      </w:r>
    </w:p>
    <w:p w14:paraId="1E7054AE" w14:textId="77777777" w:rsidR="000D242B" w:rsidRDefault="000D242B" w:rsidP="00C927AC">
      <w:pPr>
        <w:pStyle w:val="7"/>
      </w:pPr>
      <w:r w:rsidRPr="009E7527">
        <w:rPr>
          <w:rFonts w:hint="eastAsia"/>
        </w:rPr>
        <w:t>针孔相机模型</w:t>
      </w:r>
    </w:p>
    <w:p w14:paraId="566D6835" w14:textId="77777777" w:rsidR="000D242B" w:rsidRDefault="000D242B" w:rsidP="000D242B">
      <w:pPr>
        <w:pStyle w:val="a9"/>
        <w:numPr>
          <w:ilvl w:val="0"/>
          <w:numId w:val="43"/>
        </w:numPr>
        <w:ind w:firstLineChars="0"/>
        <w:rPr>
          <w:b/>
          <w:bCs/>
        </w:rPr>
      </w:pPr>
      <w:r w:rsidRPr="00BB0AA2">
        <w:rPr>
          <w:b/>
          <w:bCs/>
          <w:noProof/>
        </w:rPr>
        <w:drawing>
          <wp:inline distT="0" distB="0" distL="0" distR="0" wp14:anchorId="574650ED" wp14:editId="3F9B85B0">
            <wp:extent cx="5179695" cy="3799840"/>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9695" cy="3799840"/>
                    </a:xfrm>
                    <a:prstGeom prst="rect">
                      <a:avLst/>
                    </a:prstGeom>
                    <a:noFill/>
                    <a:ln>
                      <a:noFill/>
                    </a:ln>
                  </pic:spPr>
                </pic:pic>
              </a:graphicData>
            </a:graphic>
          </wp:inline>
        </w:drawing>
      </w:r>
    </w:p>
    <w:p w14:paraId="3E43A0A8" w14:textId="77777777" w:rsidR="000D242B" w:rsidRPr="00026E26" w:rsidRDefault="000D242B" w:rsidP="000D242B">
      <w:pPr>
        <w:pStyle w:val="a9"/>
        <w:ind w:left="420" w:firstLineChars="0" w:firstLine="0"/>
      </w:pPr>
      <w:r w:rsidRPr="00026E26">
        <w:rPr>
          <w:rFonts w:hint="eastAsia"/>
        </w:rPr>
        <w:t>主要包括</w:t>
      </w:r>
      <w:r w:rsidRPr="00552E35">
        <w:rPr>
          <w:rFonts w:hint="eastAsia"/>
          <w:b/>
          <w:bCs/>
        </w:rPr>
        <w:t>外参</w:t>
      </w:r>
      <w:r w:rsidRPr="00026E26">
        <w:rPr>
          <w:rFonts w:hint="eastAsia"/>
        </w:rPr>
        <w:t>和</w:t>
      </w:r>
      <w:r w:rsidRPr="00552E35">
        <w:rPr>
          <w:rFonts w:hint="eastAsia"/>
          <w:b/>
          <w:bCs/>
        </w:rPr>
        <w:t>内参</w:t>
      </w:r>
      <w:r w:rsidRPr="00026E26">
        <w:rPr>
          <w:rFonts w:hint="eastAsia"/>
        </w:rPr>
        <w:t>两个参数。内参通常出厂的时候是确定的或者使用网上的教程也可以进行标定，它包括像素坐标系的缩放倍数和坐标原点移动组成的矩阵</w:t>
      </w:r>
      <w:r w:rsidRPr="00026E26">
        <w:t>K</w:t>
      </w:r>
      <w:r w:rsidRPr="00026E26">
        <w:rPr>
          <w:rFonts w:hint="eastAsia"/>
        </w:rPr>
        <w:t>；外参主要包括旋转矩阵R和t；也是机器人的轨迹（待估计的目标）</w:t>
      </w:r>
    </w:p>
    <w:p w14:paraId="437719FC" w14:textId="77777777" w:rsidR="000D242B" w:rsidRPr="00026E26" w:rsidRDefault="000D242B" w:rsidP="000D242B">
      <w:pPr>
        <w:pStyle w:val="a9"/>
        <w:ind w:left="420" w:firstLineChars="0" w:firstLine="0"/>
        <w:rPr>
          <w:u w:val="single"/>
        </w:rPr>
      </w:pPr>
      <w:r w:rsidRPr="00026E26">
        <w:rPr>
          <w:rFonts w:hint="eastAsia"/>
        </w:rPr>
        <w:t xml:space="preserve">畸变 </w:t>
      </w:r>
      <w:r w:rsidRPr="00026E26">
        <w:t xml:space="preserve"> </w:t>
      </w:r>
      <w:r w:rsidRPr="00026E26">
        <w:rPr>
          <w:rFonts w:hint="eastAsia"/>
        </w:rPr>
        <w:t>由透镜形状引起的畸变称为</w:t>
      </w:r>
      <w:r w:rsidRPr="00026E26">
        <w:rPr>
          <w:rFonts w:hint="eastAsia"/>
          <w:b/>
          <w:bCs/>
          <w:u w:val="single"/>
        </w:rPr>
        <w:t>径向畸变</w:t>
      </w:r>
      <w:r w:rsidRPr="00026E26">
        <w:rPr>
          <w:rFonts w:hint="eastAsia"/>
          <w:u w:val="single"/>
        </w:rPr>
        <w:t>：</w:t>
      </w:r>
      <w:r w:rsidRPr="00026E26">
        <w:rPr>
          <w:rFonts w:hint="eastAsia"/>
        </w:rPr>
        <w:t>径向畸变分为桶形畸变（图像的放大率随着离光轴的距离增加而减小）和枕形畸变</w:t>
      </w:r>
    </w:p>
    <w:p w14:paraId="4B2CA0ED" w14:textId="77777777" w:rsidR="000D242B" w:rsidRDefault="000D242B" w:rsidP="000D242B">
      <w:pPr>
        <w:pStyle w:val="a9"/>
        <w:ind w:left="420" w:firstLineChars="0" w:firstLine="0"/>
      </w:pPr>
      <w:r w:rsidRPr="00026E26">
        <w:rPr>
          <w:rFonts w:hint="eastAsia"/>
          <w:b/>
          <w:bCs/>
        </w:rPr>
        <w:t>切向畸变</w:t>
      </w:r>
      <w:r w:rsidRPr="00026E26">
        <w:rPr>
          <w:rFonts w:hint="eastAsia"/>
        </w:rPr>
        <w:t>（由于在组装过程中不能是透镜和成像面严格平行）</w:t>
      </w:r>
    </w:p>
    <w:p w14:paraId="0A268FC6" w14:textId="77777777" w:rsidR="000D242B" w:rsidRDefault="000D242B" w:rsidP="000D242B">
      <w:pPr>
        <w:pStyle w:val="a9"/>
        <w:ind w:left="420" w:firstLineChars="0" w:firstLine="0"/>
      </w:pPr>
      <w:r>
        <w:rPr>
          <w:rFonts w:hint="eastAsia"/>
          <w:b/>
          <w:bCs/>
        </w:rPr>
        <w:t>世界坐标：正常的世界坐标系</w:t>
      </w:r>
    </w:p>
    <w:p w14:paraId="04665315" w14:textId="77777777" w:rsidR="000D242B" w:rsidRDefault="000D242B" w:rsidP="000D242B">
      <w:pPr>
        <w:pStyle w:val="a9"/>
        <w:ind w:left="420" w:firstLineChars="0" w:firstLine="0"/>
        <w:rPr>
          <w:b/>
          <w:bCs/>
        </w:rPr>
      </w:pPr>
      <w:r>
        <w:rPr>
          <w:rFonts w:hint="eastAsia"/>
          <w:b/>
          <w:bCs/>
        </w:rPr>
        <w:t>像素平面：</w:t>
      </w:r>
      <w:r w:rsidRPr="007E482E">
        <w:rPr>
          <w:rFonts w:hint="eastAsia"/>
        </w:rPr>
        <w:t>物理成像平面，x</w:t>
      </w:r>
      <w:r w:rsidRPr="007E482E">
        <w:t>-\y-\z-</w:t>
      </w:r>
    </w:p>
    <w:p w14:paraId="648E104A" w14:textId="77777777" w:rsidR="000D242B" w:rsidRPr="007E482E" w:rsidRDefault="000D242B" w:rsidP="000D242B">
      <w:pPr>
        <w:pStyle w:val="a9"/>
        <w:ind w:left="420" w:firstLineChars="0" w:firstLine="0"/>
      </w:pPr>
      <w:r>
        <w:rPr>
          <w:rFonts w:hint="eastAsia"/>
          <w:b/>
          <w:bCs/>
        </w:rPr>
        <w:t>对称的成像平面：</w:t>
      </w:r>
      <w:r w:rsidRPr="007E482E">
        <w:rPr>
          <w:rFonts w:hint="eastAsia"/>
        </w:rPr>
        <w:t>将物理成像平面对称到相机前面</w:t>
      </w:r>
    </w:p>
    <w:p w14:paraId="3913C18C" w14:textId="77777777" w:rsidR="000D242B" w:rsidRPr="007E482E" w:rsidRDefault="000D242B" w:rsidP="000D242B">
      <w:pPr>
        <w:pStyle w:val="a9"/>
        <w:ind w:left="420" w:firstLineChars="0" w:firstLine="0"/>
      </w:pPr>
      <w:r>
        <w:rPr>
          <w:rFonts w:hint="eastAsia"/>
          <w:b/>
          <w:bCs/>
        </w:rPr>
        <w:t>归一化平面：</w:t>
      </w:r>
      <w:r w:rsidRPr="007E482E">
        <w:rPr>
          <w:rFonts w:hint="eastAsia"/>
        </w:rPr>
        <w:t>将对称的成像平面归一化，距离相机光心的距离为1</w:t>
      </w:r>
    </w:p>
    <w:p w14:paraId="45F4E975" w14:textId="77777777" w:rsidR="000D242B" w:rsidRDefault="000D242B" w:rsidP="000D242B">
      <w:pPr>
        <w:pStyle w:val="a9"/>
        <w:ind w:left="420" w:firstLineChars="0" w:firstLine="0"/>
      </w:pPr>
      <w:r>
        <w:rPr>
          <w:rFonts w:hint="eastAsia"/>
          <w:b/>
          <w:bCs/>
        </w:rPr>
        <w:t>相机坐标系：</w:t>
      </w:r>
      <w:r w:rsidRPr="007E482E">
        <w:rPr>
          <w:rFonts w:hint="eastAsia"/>
        </w:rPr>
        <w:t>z轴指向相机前方，x向右，y向下，相机光心为原点</w:t>
      </w:r>
    </w:p>
    <w:p w14:paraId="5FACFFEC" w14:textId="77777777" w:rsidR="000D242B" w:rsidRDefault="000D242B" w:rsidP="000D242B">
      <w:pPr>
        <w:pStyle w:val="a9"/>
        <w:ind w:left="420" w:firstLineChars="0" w:firstLine="0"/>
      </w:pPr>
      <w:r w:rsidRPr="007E482E">
        <w:rPr>
          <w:rFonts w:hint="eastAsia"/>
        </w:rPr>
        <w:t>主要包括五个畸变系数</w:t>
      </w:r>
      <w:r>
        <w:rPr>
          <w:rFonts w:hint="eastAsia"/>
        </w:rPr>
        <w:t>找到这个点在像素平面的正确位置：</w:t>
      </w:r>
    </w:p>
    <w:p w14:paraId="0AE2F973" w14:textId="77777777" w:rsidR="000D242B" w:rsidRDefault="000D242B" w:rsidP="000D242B">
      <w:pPr>
        <w:pStyle w:val="a9"/>
        <w:numPr>
          <w:ilvl w:val="0"/>
          <w:numId w:val="46"/>
        </w:numPr>
        <w:ind w:firstLineChars="0"/>
      </w:pPr>
      <w:r>
        <w:rPr>
          <w:rFonts w:hint="eastAsia"/>
        </w:rPr>
        <w:t>对三维空间点投影到归一化图像平面。设它的归一化坐标。</w:t>
      </w:r>
    </w:p>
    <w:p w14:paraId="408855CB" w14:textId="77777777" w:rsidR="000D242B" w:rsidRDefault="000D242B" w:rsidP="000D242B">
      <w:pPr>
        <w:pStyle w:val="a9"/>
        <w:numPr>
          <w:ilvl w:val="0"/>
          <w:numId w:val="46"/>
        </w:numPr>
        <w:ind w:firstLineChars="0"/>
      </w:pPr>
      <w:r>
        <w:rPr>
          <w:rFonts w:hint="eastAsia"/>
        </w:rPr>
        <w:t>对归一化平面上的点进行径向畸变和切向畸变纠正。</w:t>
      </w:r>
    </w:p>
    <w:p w14:paraId="49501C3F" w14:textId="77777777" w:rsidR="000D242B" w:rsidRDefault="000D242B" w:rsidP="000D242B">
      <w:pPr>
        <w:pStyle w:val="a9"/>
        <w:numPr>
          <w:ilvl w:val="0"/>
          <w:numId w:val="46"/>
        </w:numPr>
        <w:ind w:firstLineChars="0"/>
      </w:pPr>
      <w:r>
        <w:rPr>
          <w:rFonts w:hint="eastAsia"/>
        </w:rPr>
        <w:t>将纠正后的点通过内参数矩阵投影到像素平面，得到该点在图像上的正确位置。</w:t>
      </w:r>
    </w:p>
    <w:p w14:paraId="21586C03" w14:textId="77777777" w:rsidR="000D242B" w:rsidRDefault="000D242B" w:rsidP="000D242B">
      <w:pPr>
        <w:pStyle w:val="8"/>
      </w:pPr>
      <w:r>
        <w:rPr>
          <w:rFonts w:hint="eastAsia"/>
        </w:rPr>
        <w:t>单目相机成像过程：</w:t>
      </w:r>
    </w:p>
    <w:p w14:paraId="583481BC" w14:textId="77777777" w:rsidR="000D242B" w:rsidRDefault="000D242B" w:rsidP="000D242B">
      <w:pPr>
        <w:pStyle w:val="a9"/>
        <w:numPr>
          <w:ilvl w:val="0"/>
          <w:numId w:val="45"/>
        </w:numPr>
        <w:ind w:firstLineChars="0"/>
      </w:pPr>
      <w:r>
        <w:rPr>
          <w:rFonts w:hint="eastAsia"/>
        </w:rPr>
        <w:t>世界坐标系下一个固定点P，世界坐标</w:t>
      </w:r>
      <w:r>
        <w:t>P_w</w:t>
      </w:r>
    </w:p>
    <w:p w14:paraId="7161F08C" w14:textId="77777777" w:rsidR="000D242B" w:rsidRDefault="000D242B" w:rsidP="000D242B">
      <w:pPr>
        <w:pStyle w:val="a9"/>
        <w:numPr>
          <w:ilvl w:val="0"/>
          <w:numId w:val="45"/>
        </w:numPr>
        <w:ind w:firstLineChars="0"/>
      </w:pPr>
      <w:r>
        <w:rPr>
          <w:rFonts w:hint="eastAsia"/>
        </w:rPr>
        <w:lastRenderedPageBreak/>
        <w:t>由于相机在运动，运动可以有R</w:t>
      </w:r>
      <w:r>
        <w:t>,</w:t>
      </w:r>
      <w:r>
        <w:rPr>
          <w:rFonts w:hint="eastAsia"/>
        </w:rPr>
        <w:t>t或者变换矩阵描述。</w:t>
      </w:r>
    </w:p>
    <w:p w14:paraId="5556103D" w14:textId="77777777" w:rsidR="000D242B" w:rsidRDefault="000D242B" w:rsidP="000D242B">
      <w:pPr>
        <w:pStyle w:val="a9"/>
        <w:numPr>
          <w:ilvl w:val="0"/>
          <w:numId w:val="45"/>
        </w:numPr>
        <w:ind w:firstLineChars="0"/>
      </w:pPr>
      <w:r>
        <w:rPr>
          <w:rFonts w:hint="eastAsia"/>
        </w:rPr>
        <w:t>投影到归一化平面</w:t>
      </w:r>
    </w:p>
    <w:p w14:paraId="61B9C4DB" w14:textId="77777777" w:rsidR="000D242B" w:rsidRDefault="000D242B" w:rsidP="000D242B">
      <w:pPr>
        <w:pStyle w:val="a9"/>
        <w:numPr>
          <w:ilvl w:val="0"/>
          <w:numId w:val="45"/>
        </w:numPr>
        <w:ind w:firstLineChars="0"/>
      </w:pPr>
      <w:r>
        <w:rPr>
          <w:rFonts w:hint="eastAsia"/>
        </w:rPr>
        <w:t>归一化后的坐标经过内参后，得到对应的像素坐标</w:t>
      </w:r>
    </w:p>
    <w:p w14:paraId="2EC1F773" w14:textId="77777777" w:rsidR="000D242B" w:rsidRPr="007E482E" w:rsidRDefault="000D242B" w:rsidP="000D242B">
      <w:pPr>
        <w:pStyle w:val="a9"/>
        <w:ind w:left="840" w:firstLineChars="0" w:firstLine="0"/>
        <w:jc w:val="center"/>
      </w:pPr>
      <w:r>
        <w:object w:dxaOrig="6181" w:dyaOrig="630" w14:anchorId="50F6D1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25pt;height:31.2pt" o:ole="">
            <v:imagedata r:id="rId34" o:title=""/>
          </v:shape>
          <o:OLEObject Type="Embed" ProgID="Visio.Drawing.11" ShapeID="_x0000_i1025" DrawAspect="Content" ObjectID="_1650957159" r:id="rId35"/>
        </w:object>
      </w:r>
    </w:p>
    <w:p w14:paraId="623ED436" w14:textId="77777777" w:rsidR="000D242B" w:rsidRDefault="000D242B" w:rsidP="000D242B">
      <w:pPr>
        <w:pStyle w:val="8"/>
      </w:pPr>
      <w:r w:rsidRPr="009E7527">
        <w:rPr>
          <w:rFonts w:hint="eastAsia"/>
        </w:rPr>
        <w:t>双目相机模型</w:t>
      </w:r>
    </w:p>
    <w:p w14:paraId="1F6008DD" w14:textId="77777777" w:rsidR="000D242B" w:rsidRPr="00F62745" w:rsidRDefault="000D242B" w:rsidP="000D242B">
      <w:pPr>
        <w:pStyle w:val="a9"/>
        <w:ind w:left="420" w:firstLineChars="0" w:firstLine="0"/>
      </w:pPr>
      <w:r w:rsidRPr="00F62745">
        <w:rPr>
          <w:rFonts w:hint="eastAsia"/>
        </w:rPr>
        <w:t>单目相机无法测量点在空间中的具体位置</w:t>
      </w:r>
      <w:r>
        <w:rPr>
          <w:rFonts w:hint="eastAsia"/>
        </w:rPr>
        <w:t>。一般由左眼和右眼水平放置的相机组成它们之间的距离叫做双目相机的基线。视差和距离成反比，视差越大，距离越近。双目深度需要用到G</w:t>
      </w:r>
      <w:r>
        <w:t>PU</w:t>
      </w:r>
      <w:r>
        <w:rPr>
          <w:rFonts w:hint="eastAsia"/>
        </w:rPr>
        <w:t>或者F</w:t>
      </w:r>
      <w:r>
        <w:t>PGA</w:t>
      </w:r>
    </w:p>
    <w:p w14:paraId="4240D9AE" w14:textId="77777777" w:rsidR="000D242B" w:rsidRPr="009E7527" w:rsidRDefault="000D242B" w:rsidP="000D242B">
      <w:pPr>
        <w:pStyle w:val="a9"/>
        <w:ind w:left="420" w:firstLineChars="0" w:firstLine="0"/>
        <w:rPr>
          <w:b/>
          <w:bCs/>
        </w:rPr>
      </w:pPr>
    </w:p>
    <w:p w14:paraId="4CEBC86B" w14:textId="77777777" w:rsidR="000D242B" w:rsidRDefault="000D242B" w:rsidP="000D242B">
      <w:pPr>
        <w:pStyle w:val="8"/>
      </w:pPr>
      <w:r w:rsidRPr="009E7527">
        <w:rPr>
          <w:rFonts w:hint="eastAsia"/>
        </w:rPr>
        <w:t>R</w:t>
      </w:r>
      <w:r w:rsidRPr="009E7527">
        <w:t>GB-D</w:t>
      </w:r>
      <w:r w:rsidRPr="009E7527">
        <w:rPr>
          <w:rFonts w:hint="eastAsia"/>
        </w:rPr>
        <w:t>相机模型</w:t>
      </w:r>
    </w:p>
    <w:p w14:paraId="0C749368" w14:textId="77777777" w:rsidR="000D242B" w:rsidRDefault="000D242B" w:rsidP="000D242B">
      <w:pPr>
        <w:pStyle w:val="a9"/>
        <w:ind w:left="420" w:firstLineChars="0" w:firstLine="0"/>
        <w:rPr>
          <w:b/>
          <w:bCs/>
        </w:rPr>
      </w:pPr>
      <w:r>
        <w:rPr>
          <w:rFonts w:hint="eastAsia"/>
          <w:b/>
          <w:bCs/>
        </w:rPr>
        <w:t>相机原理分为两类：</w:t>
      </w:r>
    </w:p>
    <w:p w14:paraId="6F47AAC9" w14:textId="77777777" w:rsidR="000D242B" w:rsidRDefault="000D242B" w:rsidP="000D242B">
      <w:pPr>
        <w:pStyle w:val="a9"/>
        <w:numPr>
          <w:ilvl w:val="0"/>
          <w:numId w:val="47"/>
        </w:numPr>
        <w:ind w:firstLineChars="0"/>
        <w:rPr>
          <w:b/>
          <w:bCs/>
        </w:rPr>
      </w:pPr>
      <w:r>
        <w:rPr>
          <w:rFonts w:hint="eastAsia"/>
          <w:b/>
          <w:bCs/>
        </w:rPr>
        <w:t>红外结构光：结构光投射到待测物体上被待测物体的高度调制，被调制的结构光被摄像系统采集，传至计算机内分析计算计算后可得到被测物的三位面形数据。（调制方法分别为时间调制和空间调制）空间调制方法为</w:t>
      </w:r>
      <w:r w:rsidRPr="00576836">
        <w:rPr>
          <w:rFonts w:hint="eastAsia"/>
          <w:b/>
          <w:bCs/>
          <w:color w:val="FF0000"/>
        </w:rPr>
        <w:t>结构光场</w:t>
      </w:r>
      <w:r>
        <w:rPr>
          <w:rFonts w:hint="eastAsia"/>
          <w:b/>
          <w:bCs/>
        </w:rPr>
        <w:t>的相位、光强等性质被待测物体的高度调制后都会发生变化。</w:t>
      </w:r>
    </w:p>
    <w:p w14:paraId="2B6FCF17" w14:textId="77777777" w:rsidR="000D242B" w:rsidRDefault="000D242B" w:rsidP="000D242B">
      <w:pPr>
        <w:pStyle w:val="a9"/>
        <w:numPr>
          <w:ilvl w:val="0"/>
          <w:numId w:val="47"/>
        </w:numPr>
        <w:ind w:firstLineChars="0"/>
        <w:rPr>
          <w:b/>
          <w:bCs/>
        </w:rPr>
      </w:pPr>
      <w:r>
        <w:rPr>
          <w:rFonts w:hint="eastAsia"/>
          <w:b/>
          <w:bCs/>
        </w:rPr>
        <w:t>飞行时间法</w:t>
      </w:r>
    </w:p>
    <w:p w14:paraId="7B6878BF" w14:textId="77777777" w:rsidR="000D242B" w:rsidRDefault="000D242B" w:rsidP="000D242B">
      <w:pPr>
        <w:pStyle w:val="a9"/>
        <w:ind w:left="420" w:firstLineChars="0" w:firstLine="0"/>
        <w:rPr>
          <w:b/>
          <w:bCs/>
        </w:rPr>
      </w:pPr>
      <w:r>
        <w:rPr>
          <w:rFonts w:hint="eastAsia"/>
          <w:b/>
          <w:bCs/>
        </w:rPr>
        <w:t>输出彩色图和深度图，计算像素中的3</w:t>
      </w:r>
      <w:r>
        <w:rPr>
          <w:b/>
          <w:bCs/>
        </w:rPr>
        <w:t>D</w:t>
      </w:r>
      <w:r>
        <w:rPr>
          <w:rFonts w:hint="eastAsia"/>
          <w:b/>
          <w:bCs/>
        </w:rPr>
        <w:t>相机坐标，生成点云。R</w:t>
      </w:r>
      <w:r>
        <w:rPr>
          <w:b/>
          <w:bCs/>
        </w:rPr>
        <w:t>GB</w:t>
      </w:r>
      <w:r>
        <w:rPr>
          <w:rFonts w:hint="eastAsia"/>
          <w:b/>
          <w:bCs/>
        </w:rPr>
        <w:t>-</w:t>
      </w:r>
      <w:r>
        <w:rPr>
          <w:b/>
          <w:bCs/>
        </w:rPr>
        <w:t>D</w:t>
      </w:r>
      <w:r>
        <w:rPr>
          <w:rFonts w:hint="eastAsia"/>
          <w:b/>
          <w:bCs/>
        </w:rPr>
        <w:t>相机的成本是多少。</w:t>
      </w:r>
    </w:p>
    <w:p w14:paraId="71ED3DF5" w14:textId="77777777" w:rsidR="000D242B" w:rsidRPr="00576836" w:rsidRDefault="000D242B" w:rsidP="000D242B">
      <w:pPr>
        <w:pStyle w:val="a9"/>
        <w:ind w:left="420" w:firstLineChars="0" w:firstLine="0"/>
        <w:rPr>
          <w:b/>
          <w:bCs/>
        </w:rPr>
      </w:pPr>
      <w:r>
        <w:rPr>
          <w:rFonts w:hint="eastAsia"/>
          <w:b/>
          <w:bCs/>
        </w:rPr>
        <w:t>优点：</w:t>
      </w:r>
      <w:r w:rsidRPr="00576836">
        <w:rPr>
          <w:rFonts w:hint="eastAsia"/>
        </w:rPr>
        <w:t>实时测量每个像素点的距离，但是适用范围有限、红外进行深度测量的相机，容易受日光或者其他传感器发射的红外光干扰，不能在室外使用，同时使用多个会相互干扰，透射材料会失效</w:t>
      </w:r>
      <w:r>
        <w:rPr>
          <w:rFonts w:hint="eastAsia"/>
          <w:b/>
          <w:bCs/>
        </w:rPr>
        <w:t>。</w:t>
      </w:r>
    </w:p>
    <w:p w14:paraId="356EC289" w14:textId="77777777" w:rsidR="000D242B" w:rsidRPr="00576836" w:rsidRDefault="000D242B" w:rsidP="000D242B">
      <w:pPr>
        <w:pStyle w:val="8"/>
      </w:pPr>
      <w:r w:rsidRPr="00576836">
        <w:rPr>
          <w:rFonts w:hint="eastAsia"/>
        </w:rPr>
        <w:t>鱼眼相机</w:t>
      </w:r>
    </w:p>
    <w:p w14:paraId="7529D636" w14:textId="77777777" w:rsidR="000D242B" w:rsidRPr="00776907" w:rsidRDefault="000D242B" w:rsidP="000D242B">
      <w:pPr>
        <w:pStyle w:val="a9"/>
        <w:rPr>
          <w:b/>
          <w:bCs/>
        </w:rPr>
      </w:pPr>
    </w:p>
    <w:p w14:paraId="610BCAA7" w14:textId="77777777" w:rsidR="000D242B" w:rsidRDefault="000D242B" w:rsidP="000D242B">
      <w:pPr>
        <w:pStyle w:val="a9"/>
        <w:ind w:left="420" w:firstLineChars="0" w:firstLine="0"/>
        <w:jc w:val="center"/>
        <w:rPr>
          <w:b/>
          <w:bCs/>
          <w:u w:val="single"/>
        </w:rPr>
      </w:pPr>
      <w:r w:rsidRPr="00776907">
        <w:rPr>
          <w:rFonts w:hint="eastAsia"/>
          <w:b/>
          <w:bCs/>
          <w:u w:val="single"/>
        </w:rPr>
        <w:t>相机畸变处理（畸变校正</w:t>
      </w:r>
      <w:r>
        <w:rPr>
          <w:rFonts w:hint="eastAsia"/>
          <w:b/>
          <w:bCs/>
          <w:u w:val="single"/>
        </w:rPr>
        <w:t>）</w:t>
      </w:r>
    </w:p>
    <w:p w14:paraId="1C6A5E62" w14:textId="77777777" w:rsidR="000D242B" w:rsidRDefault="000D242B" w:rsidP="000D242B">
      <w:pPr>
        <w:pStyle w:val="a9"/>
        <w:ind w:left="420" w:firstLineChars="0" w:firstLine="0"/>
        <w:rPr>
          <w:b/>
          <w:bCs/>
          <w:u w:val="single"/>
        </w:rPr>
      </w:pPr>
      <w:r>
        <w:rPr>
          <w:rFonts w:hint="eastAsia"/>
          <w:b/>
          <w:bCs/>
          <w:u w:val="single"/>
        </w:rPr>
        <w:t>常用的两种去畸变处理：</w:t>
      </w:r>
    </w:p>
    <w:p w14:paraId="37B396CA" w14:textId="77777777" w:rsidR="000D242B" w:rsidRDefault="000D242B" w:rsidP="000D242B">
      <w:pPr>
        <w:pStyle w:val="a9"/>
        <w:numPr>
          <w:ilvl w:val="0"/>
          <w:numId w:val="44"/>
        </w:numPr>
        <w:ind w:firstLineChars="0"/>
        <w:rPr>
          <w:b/>
          <w:bCs/>
          <w:u w:val="single"/>
        </w:rPr>
      </w:pPr>
      <w:r>
        <w:rPr>
          <w:rFonts w:hint="eastAsia"/>
          <w:b/>
          <w:bCs/>
          <w:u w:val="single"/>
        </w:rPr>
        <w:t>先对整张图象进行去畸变，得到去畸变后的图像，然后讨论图像上的点的空间位置（视觉S</w:t>
      </w:r>
      <w:r>
        <w:rPr>
          <w:b/>
          <w:bCs/>
          <w:u w:val="single"/>
        </w:rPr>
        <w:t>LAM</w:t>
      </w:r>
      <w:r>
        <w:rPr>
          <w:rFonts w:hint="eastAsia"/>
          <w:b/>
          <w:bCs/>
          <w:u w:val="single"/>
        </w:rPr>
        <w:t>常用）</w:t>
      </w:r>
    </w:p>
    <w:p w14:paraId="7FAC9E44" w14:textId="77777777" w:rsidR="000D242B" w:rsidRPr="00776907" w:rsidRDefault="000D242B" w:rsidP="000D242B">
      <w:pPr>
        <w:pStyle w:val="a9"/>
        <w:numPr>
          <w:ilvl w:val="0"/>
          <w:numId w:val="44"/>
        </w:numPr>
        <w:ind w:firstLineChars="0"/>
        <w:rPr>
          <w:b/>
          <w:bCs/>
          <w:u w:val="single"/>
        </w:rPr>
      </w:pPr>
      <w:r>
        <w:rPr>
          <w:rFonts w:hint="eastAsia"/>
          <w:b/>
          <w:bCs/>
          <w:u w:val="single"/>
        </w:rPr>
        <w:t>先考虑图像中的某个点，然后按照去畸变方程，讨论去畸变后的空间位置。</w:t>
      </w:r>
    </w:p>
    <w:p w14:paraId="1C40A392" w14:textId="77777777" w:rsidR="000D242B" w:rsidRPr="00BE0867" w:rsidRDefault="000D242B" w:rsidP="000D242B">
      <w:pPr>
        <w:pStyle w:val="a9"/>
        <w:ind w:left="420" w:firstLineChars="0" w:firstLine="0"/>
        <w:jc w:val="center"/>
        <w:rPr>
          <w:b/>
          <w:bCs/>
          <w:u w:val="single"/>
        </w:rPr>
      </w:pPr>
      <w:r>
        <w:rPr>
          <w:rFonts w:hint="eastAsia"/>
          <w:b/>
          <w:bCs/>
          <w:u w:val="single"/>
        </w:rPr>
        <w:t>图像</w:t>
      </w:r>
    </w:p>
    <w:p w14:paraId="76CFDE18" w14:textId="77777777" w:rsidR="000D242B" w:rsidRDefault="000D242B" w:rsidP="000D242B">
      <w:pPr>
        <w:pStyle w:val="a9"/>
        <w:ind w:left="840" w:firstLineChars="0" w:firstLine="0"/>
      </w:pPr>
      <w:r w:rsidRPr="00A11FD7">
        <w:rPr>
          <w:rFonts w:hint="eastAsia"/>
        </w:rPr>
        <w:t>在图像中，数组的行数对应图像的高度，列数对应图像的宽度。彩色图像的表示需要通道的概念来表示。通道的顺序可以自由定义，默认顺序为B</w:t>
      </w:r>
      <w:r w:rsidRPr="00A11FD7">
        <w:t>GR</w:t>
      </w:r>
      <w:r w:rsidRPr="00A11FD7">
        <w:rPr>
          <w:rFonts w:hint="eastAsia"/>
        </w:rPr>
        <w:t>、如果要表示透明度，则默认顺序是</w:t>
      </w:r>
      <w:r w:rsidRPr="00A11FD7">
        <w:t>RGBA</w:t>
      </w:r>
    </w:p>
    <w:p w14:paraId="1F88388E" w14:textId="77777777" w:rsidR="000D242B" w:rsidRPr="00A11FD7" w:rsidRDefault="000D242B" w:rsidP="000D242B"/>
    <w:p w14:paraId="5D11E374" w14:textId="77777777" w:rsidR="008476BB" w:rsidRPr="000D242B" w:rsidRDefault="008476BB" w:rsidP="000D242B"/>
    <w:p w14:paraId="01CE4C3A" w14:textId="1898768E" w:rsidR="0095054B" w:rsidRDefault="0095054B" w:rsidP="000D242B">
      <w:pPr>
        <w:pStyle w:val="6"/>
      </w:pPr>
      <w:r w:rsidRPr="005E0E52">
        <w:rPr>
          <w:rFonts w:hint="eastAsia"/>
        </w:rPr>
        <w:lastRenderedPageBreak/>
        <w:t>八叉树地图</w:t>
      </w:r>
    </w:p>
    <w:p w14:paraId="2C08F756" w14:textId="1229F99D" w:rsidR="00F861E7" w:rsidRDefault="00F861E7" w:rsidP="000D242B">
      <w:r w:rsidRPr="00F861E7">
        <w:rPr>
          <w:rFonts w:hint="eastAsia"/>
        </w:rPr>
        <w:t>常见空间索引一般是</w:t>
      </w:r>
      <w:r w:rsidRPr="00F861E7">
        <w:rPr>
          <w:rFonts w:hint="eastAsia"/>
          <w:b/>
          <w:bCs/>
        </w:rPr>
        <w:t>自顶向下</w:t>
      </w:r>
      <w:r w:rsidRPr="00F861E7">
        <w:t xml:space="preserve">逐级划分空间的各种空间索引结构，比较有代表性的包括 </w:t>
      </w:r>
      <w:r w:rsidRPr="00F861E7">
        <w:rPr>
          <w:b/>
          <w:bCs/>
        </w:rPr>
        <w:t>BSP 树、KD 树、KDB 树、R 树、R＋树、CELL 树、四叉树和八叉树</w:t>
      </w:r>
      <w:r w:rsidRPr="00F861E7">
        <w:t>等索引结构，而在这些结构中</w:t>
      </w:r>
      <w:r w:rsidRPr="00F861E7">
        <w:rPr>
          <w:b/>
          <w:bCs/>
          <w:u w:val="single"/>
        </w:rPr>
        <w:t xml:space="preserve"> </w:t>
      </w:r>
      <w:r w:rsidRPr="00617B85">
        <w:rPr>
          <w:b/>
          <w:highlight w:val="yellow"/>
          <w:u w:val="single"/>
          <w:rPrChange w:id="452" w:author="唐 娜" w:date="2020-05-14T10:25:00Z">
            <w:rPr>
              <w:b/>
              <w:bCs/>
              <w:u w:val="single"/>
            </w:rPr>
          </w:rPrChange>
        </w:rPr>
        <w:t>KD 树和</w:t>
      </w:r>
      <w:r w:rsidRPr="00617B85">
        <w:rPr>
          <w:rFonts w:hint="eastAsia"/>
          <w:b/>
          <w:highlight w:val="yellow"/>
          <w:u w:val="single"/>
          <w:rPrChange w:id="453" w:author="唐 娜" w:date="2020-05-14T10:25:00Z">
            <w:rPr>
              <w:rFonts w:hint="eastAsia"/>
              <w:b/>
              <w:bCs/>
              <w:u w:val="single"/>
            </w:rPr>
          </w:rPrChange>
        </w:rPr>
        <w:t>八</w:t>
      </w:r>
      <w:r w:rsidRPr="00617B85">
        <w:rPr>
          <w:b/>
          <w:highlight w:val="yellow"/>
          <w:u w:val="single"/>
          <w:rPrChange w:id="454" w:author="唐 娜" w:date="2020-05-14T10:25:00Z">
            <w:rPr>
              <w:b/>
              <w:bCs/>
              <w:u w:val="single"/>
            </w:rPr>
          </w:rPrChange>
        </w:rPr>
        <w:t>叉树</w:t>
      </w:r>
      <w:r w:rsidRPr="00F861E7">
        <w:rPr>
          <w:b/>
          <w:bCs/>
          <w:u w:val="single"/>
        </w:rPr>
        <w:t xml:space="preserve"> </w:t>
      </w:r>
      <w:r w:rsidRPr="00F861E7">
        <w:t>在 3</w:t>
      </w:r>
      <w:r>
        <w:t>D</w:t>
      </w:r>
      <w:r w:rsidRPr="00F861E7">
        <w:t>点云数据组织中应用较为广泛。</w:t>
      </w:r>
    </w:p>
    <w:p w14:paraId="6F59A804" w14:textId="6F3BBC40" w:rsidR="00240F2A" w:rsidRDefault="00240F2A" w:rsidP="000D242B">
      <w:pPr>
        <w:pStyle w:val="7"/>
      </w:pPr>
      <w:r>
        <w:rPr>
          <w:rFonts w:hint="eastAsia"/>
        </w:rPr>
        <w:t>八叉树定义</w:t>
      </w:r>
      <w:ins w:id="455" w:author="唐 娜" w:date="2020-05-14T10:25:00Z">
        <w:r w:rsidR="00617B85">
          <w:rPr>
            <w:rFonts w:hint="eastAsia"/>
          </w:rPr>
          <w:t>Octo</w:t>
        </w:r>
        <w:r w:rsidR="00617B85">
          <w:t>-map</w:t>
        </w:r>
        <w:r w:rsidR="00617B85">
          <w:rPr>
            <w:rFonts w:hint="eastAsia"/>
          </w:rPr>
          <w:t>地图</w:t>
        </w:r>
        <w:r w:rsidR="00617B85">
          <w:t>—O</w:t>
        </w:r>
        <w:r w:rsidR="00617B85">
          <w:rPr>
            <w:rFonts w:hint="eastAsia"/>
          </w:rPr>
          <w:t>cto</w:t>
        </w:r>
        <w:r w:rsidR="00617B85">
          <w:t>-tree</w:t>
        </w:r>
        <w:r w:rsidR="00617B85">
          <w:rPr>
            <w:rFonts w:hint="eastAsia"/>
          </w:rPr>
          <w:t>八叉树</w:t>
        </w:r>
      </w:ins>
    </w:p>
    <w:p w14:paraId="5AF50082" w14:textId="179FF81C" w:rsidR="00617B85" w:rsidRDefault="00617B85" w:rsidP="00617B85">
      <w:pPr>
        <w:rPr>
          <w:ins w:id="456" w:author="唐 娜" w:date="2020-05-14T10:25:00Z"/>
        </w:rPr>
      </w:pPr>
    </w:p>
    <w:tbl>
      <w:tblPr>
        <w:tblStyle w:val="aa"/>
        <w:tblW w:w="0" w:type="auto"/>
        <w:tblLook w:val="04A0" w:firstRow="1" w:lastRow="0" w:firstColumn="1" w:lastColumn="0" w:noHBand="0" w:noVBand="1"/>
      </w:tblPr>
      <w:tblGrid>
        <w:gridCol w:w="4148"/>
        <w:gridCol w:w="4148"/>
      </w:tblGrid>
      <w:tr w:rsidR="00617B85" w14:paraId="191BEC07" w14:textId="77777777" w:rsidTr="00617B85">
        <w:trPr>
          <w:ins w:id="457" w:author="唐 娜" w:date="2020-05-14T10:25:00Z"/>
        </w:trPr>
        <w:tc>
          <w:tcPr>
            <w:tcW w:w="4148" w:type="dxa"/>
          </w:tcPr>
          <w:p w14:paraId="5CB49AB5" w14:textId="77777777" w:rsidR="00617B85" w:rsidRPr="00617B85" w:rsidRDefault="00617B85" w:rsidP="00617B85">
            <w:pPr>
              <w:rPr>
                <w:ins w:id="458" w:author="唐 娜" w:date="2020-05-14T10:25:00Z"/>
                <w:b/>
                <w:bCs/>
              </w:rPr>
            </w:pPr>
            <w:ins w:id="459" w:author="唐 娜" w:date="2020-05-14T10:25:00Z">
              <w:r w:rsidRPr="00617B85">
                <w:rPr>
                  <w:rFonts w:hint="eastAsia"/>
                  <w:b/>
                  <w:bCs/>
                </w:rPr>
                <w:t>八叉树地图的优点是灵活、压缩、随时可更新的形式，格式是</w:t>
              </w:r>
              <w:r w:rsidRPr="00617B85">
                <w:rPr>
                  <w:b/>
                  <w:bCs/>
                </w:rPr>
                <w:t>.bt</w:t>
              </w:r>
              <w:r w:rsidRPr="00617B85">
                <w:rPr>
                  <w:rFonts w:hint="eastAsia"/>
                  <w:b/>
                  <w:bCs/>
                </w:rPr>
                <w:t>和.</w:t>
              </w:r>
              <w:r w:rsidRPr="00617B85">
                <w:rPr>
                  <w:b/>
                  <w:bCs/>
                </w:rPr>
                <w:t>ot</w:t>
              </w:r>
              <w:r w:rsidRPr="00617B85">
                <w:rPr>
                  <w:rFonts w:hint="eastAsia"/>
                  <w:b/>
                  <w:bCs/>
                </w:rPr>
                <w:t>。</w:t>
              </w:r>
            </w:ins>
          </w:p>
          <w:p w14:paraId="7CB1AB47" w14:textId="77777777" w:rsidR="00617B85" w:rsidRPr="00617B85" w:rsidRDefault="00617B85" w:rsidP="00617B85">
            <w:pPr>
              <w:rPr>
                <w:ins w:id="460" w:author="唐 娜" w:date="2020-05-14T10:25:00Z"/>
              </w:rPr>
            </w:pPr>
          </w:p>
        </w:tc>
        <w:tc>
          <w:tcPr>
            <w:tcW w:w="4148" w:type="dxa"/>
          </w:tcPr>
          <w:p w14:paraId="4704AADE" w14:textId="77777777" w:rsidR="00617B85" w:rsidRDefault="00617B85" w:rsidP="00617B85">
            <w:pPr>
              <w:rPr>
                <w:ins w:id="461" w:author="唐 娜" w:date="2020-05-14T10:25:00Z"/>
              </w:rPr>
            </w:pPr>
          </w:p>
        </w:tc>
      </w:tr>
      <w:tr w:rsidR="00617B85" w14:paraId="7A098544" w14:textId="77777777" w:rsidTr="00617B85">
        <w:trPr>
          <w:ins w:id="462" w:author="唐 娜" w:date="2020-05-14T10:25:00Z"/>
        </w:trPr>
        <w:tc>
          <w:tcPr>
            <w:tcW w:w="4148" w:type="dxa"/>
          </w:tcPr>
          <w:p w14:paraId="5F3A992A" w14:textId="5FFC1B52" w:rsidR="00617B85" w:rsidRPr="00A6144D" w:rsidRDefault="00A6144D" w:rsidP="00617B85">
            <w:pPr>
              <w:rPr>
                <w:ins w:id="463" w:author="唐 娜" w:date="2020-05-14T10:25:00Z"/>
                <w:b/>
                <w:bCs/>
              </w:rPr>
            </w:pPr>
            <w:ins w:id="464" w:author="唐 娜" w:date="2020-05-14T10:25:00Z">
              <w:r w:rsidRPr="00A6144D">
                <w:rPr>
                  <w:rFonts w:hint="eastAsia"/>
                  <w:b/>
                  <w:bCs/>
                </w:rPr>
                <w:t>压缩--八叉树为什么要比点云地图节省空间？</w:t>
              </w:r>
            </w:ins>
          </w:p>
        </w:tc>
        <w:tc>
          <w:tcPr>
            <w:tcW w:w="4148" w:type="dxa"/>
          </w:tcPr>
          <w:p w14:paraId="6612CB2E" w14:textId="242BC27F" w:rsidR="00617B85" w:rsidRDefault="00A6144D" w:rsidP="00617B85">
            <w:pPr>
              <w:rPr>
                <w:ins w:id="465" w:author="唐 娜" w:date="2020-05-14T10:25:00Z"/>
              </w:rPr>
            </w:pPr>
            <w:ins w:id="466" w:author="唐 娜" w:date="2020-05-14T10:25:00Z">
              <w:r>
                <w:rPr>
                  <w:rFonts w:hint="eastAsia"/>
                </w:rPr>
                <w:t>原因是现实中很多物体都是连成一片的，例如一片空白和一片物体，一片得物体不需要展开，直接用一个节点表示就可以了。</w:t>
              </w:r>
            </w:ins>
          </w:p>
        </w:tc>
      </w:tr>
      <w:tr w:rsidR="00A6144D" w14:paraId="531323A7" w14:textId="77777777" w:rsidTr="00617B85">
        <w:trPr>
          <w:ins w:id="467" w:author="唐 娜" w:date="2020-05-14T10:25:00Z"/>
        </w:trPr>
        <w:tc>
          <w:tcPr>
            <w:tcW w:w="4148" w:type="dxa"/>
            <w:vMerge w:val="restart"/>
          </w:tcPr>
          <w:p w14:paraId="211EC05B" w14:textId="0C636CB1" w:rsidR="00A6144D" w:rsidRPr="00A6144D" w:rsidRDefault="00A6144D" w:rsidP="00617B85">
            <w:pPr>
              <w:rPr>
                <w:ins w:id="468" w:author="唐 娜" w:date="2020-05-14T10:25:00Z"/>
                <w:b/>
                <w:bCs/>
              </w:rPr>
            </w:pPr>
            <w:ins w:id="469" w:author="唐 娜" w:date="2020-05-14T10:25:00Z">
              <w:r>
                <w:rPr>
                  <w:rFonts w:hint="eastAsia"/>
                  <w:b/>
                  <w:bCs/>
                </w:rPr>
                <w:t>八叉树地图的表示方式</w:t>
              </w:r>
            </w:ins>
          </w:p>
        </w:tc>
        <w:tc>
          <w:tcPr>
            <w:tcW w:w="4148" w:type="dxa"/>
          </w:tcPr>
          <w:p w14:paraId="33C62200" w14:textId="377BD0F2" w:rsidR="00A6144D" w:rsidRDefault="00A6144D" w:rsidP="00617B85">
            <w:pPr>
              <w:rPr>
                <w:ins w:id="470" w:author="唐 娜" w:date="2020-05-14T10:25:00Z"/>
              </w:rPr>
            </w:pPr>
            <w:ins w:id="471" w:author="唐 娜" w:date="2020-05-14T10:25:00Z">
              <w:r>
                <w:rPr>
                  <w:rFonts w:hint="eastAsia"/>
                </w:rPr>
                <w:t>1．0-1表示可以用一个比特来存储，节省空间。</w:t>
              </w:r>
            </w:ins>
          </w:p>
        </w:tc>
      </w:tr>
      <w:tr w:rsidR="00A6144D" w14:paraId="1A305252" w14:textId="77777777" w:rsidTr="00617B85">
        <w:trPr>
          <w:ins w:id="472" w:author="唐 娜" w:date="2020-05-14T10:25:00Z"/>
        </w:trPr>
        <w:tc>
          <w:tcPr>
            <w:tcW w:w="4148" w:type="dxa"/>
            <w:vMerge/>
          </w:tcPr>
          <w:p w14:paraId="62B2DFAA" w14:textId="77777777" w:rsidR="00A6144D" w:rsidRDefault="00A6144D" w:rsidP="00617B85">
            <w:pPr>
              <w:rPr>
                <w:ins w:id="473" w:author="唐 娜" w:date="2020-05-14T10:25:00Z"/>
                <w:b/>
                <w:bCs/>
              </w:rPr>
            </w:pPr>
          </w:p>
        </w:tc>
        <w:tc>
          <w:tcPr>
            <w:tcW w:w="4148" w:type="dxa"/>
          </w:tcPr>
          <w:p w14:paraId="033B6F7A" w14:textId="3157327B" w:rsidR="00A6144D" w:rsidRDefault="00A6144D" w:rsidP="00617B85">
            <w:pPr>
              <w:rPr>
                <w:ins w:id="474" w:author="唐 娜" w:date="2020-05-14T10:25:00Z"/>
              </w:rPr>
            </w:pPr>
            <w:ins w:id="475" w:author="唐 娜" w:date="2020-05-14T10:25:00Z">
              <w:r>
                <w:rPr>
                  <w:rFonts w:hint="eastAsia"/>
                </w:rPr>
                <w:t>2.由于有噪声，用概率来表达某个节点是否被占据的事情。浮点数0-1初始0.5不断更新</w:t>
              </w:r>
            </w:ins>
          </w:p>
        </w:tc>
      </w:tr>
      <w:tr w:rsidR="00A6144D" w14:paraId="684DE980" w14:textId="77777777" w:rsidTr="00617B85">
        <w:trPr>
          <w:ins w:id="476" w:author="唐 娜" w:date="2020-05-14T10:25:00Z"/>
        </w:trPr>
        <w:tc>
          <w:tcPr>
            <w:tcW w:w="4148" w:type="dxa"/>
            <w:vMerge/>
          </w:tcPr>
          <w:p w14:paraId="78C70DCB" w14:textId="77777777" w:rsidR="00A6144D" w:rsidRDefault="00A6144D" w:rsidP="00617B85">
            <w:pPr>
              <w:rPr>
                <w:ins w:id="477" w:author="唐 娜" w:date="2020-05-14T10:25:00Z"/>
                <w:b/>
                <w:bCs/>
              </w:rPr>
            </w:pPr>
          </w:p>
        </w:tc>
        <w:tc>
          <w:tcPr>
            <w:tcW w:w="4148" w:type="dxa"/>
          </w:tcPr>
          <w:p w14:paraId="076928C6" w14:textId="06A34882" w:rsidR="00A6144D" w:rsidRDefault="00A6144D" w:rsidP="00617B85">
            <w:pPr>
              <w:rPr>
                <w:ins w:id="478" w:author="唐 娜" w:date="2020-05-14T10:25:00Z"/>
              </w:rPr>
            </w:pPr>
            <w:ins w:id="479" w:author="唐 娜" w:date="2020-05-14T10:25:00Z">
              <w:r>
                <w:rPr>
                  <w:rFonts w:hint="eastAsia"/>
                </w:rPr>
                <w:t>3.方式更新过程中超界，所以使用概率对数值来描述。</w:t>
              </w:r>
            </w:ins>
          </w:p>
        </w:tc>
      </w:tr>
      <w:tr w:rsidR="00A6144D" w14:paraId="2ACBED97" w14:textId="77777777" w:rsidTr="00617B85">
        <w:trPr>
          <w:ins w:id="480" w:author="唐 娜" w:date="2020-05-14T10:25:00Z"/>
        </w:trPr>
        <w:tc>
          <w:tcPr>
            <w:tcW w:w="4148" w:type="dxa"/>
          </w:tcPr>
          <w:p w14:paraId="3C64B639" w14:textId="77777777" w:rsidR="00A6144D" w:rsidRDefault="00A6144D" w:rsidP="00617B85">
            <w:pPr>
              <w:rPr>
                <w:ins w:id="481" w:author="唐 娜" w:date="2020-05-14T10:25:00Z"/>
                <w:b/>
                <w:bCs/>
              </w:rPr>
            </w:pPr>
          </w:p>
        </w:tc>
        <w:tc>
          <w:tcPr>
            <w:tcW w:w="4148" w:type="dxa"/>
          </w:tcPr>
          <w:p w14:paraId="7EAF6BEA" w14:textId="77777777" w:rsidR="00A6144D" w:rsidRDefault="00A6144D" w:rsidP="00617B85">
            <w:pPr>
              <w:rPr>
                <w:ins w:id="482" w:author="唐 娜" w:date="2020-05-14T10:25:00Z"/>
              </w:rPr>
            </w:pPr>
          </w:p>
        </w:tc>
      </w:tr>
    </w:tbl>
    <w:p w14:paraId="5FC35AAB" w14:textId="77777777" w:rsidR="00617B85" w:rsidRPr="00617B85" w:rsidRDefault="00617B85" w:rsidP="00617B85">
      <w:pPr>
        <w:rPr>
          <w:ins w:id="483" w:author="唐 娜" w:date="2020-05-14T10:25:00Z"/>
        </w:rPr>
      </w:pPr>
    </w:p>
    <w:p w14:paraId="7EED84E8" w14:textId="1D312B4B" w:rsidR="00F861E7" w:rsidRDefault="00F861E7" w:rsidP="000D242B">
      <w:pPr>
        <w:rPr>
          <w:b/>
          <w:bCs/>
        </w:rPr>
      </w:pPr>
      <w:r w:rsidRPr="00F861E7">
        <w:rPr>
          <w:rFonts w:hint="eastAsia"/>
          <w:b/>
          <w:bCs/>
        </w:rPr>
        <w:t>八叉树结构</w:t>
      </w:r>
      <w:r>
        <w:rPr>
          <w:rFonts w:hint="eastAsia"/>
        </w:rPr>
        <w:t>通过对三维空间的几何实体进行</w:t>
      </w:r>
      <w:r w:rsidRPr="00F861E7">
        <w:rPr>
          <w:rFonts w:hint="eastAsia"/>
          <w:b/>
          <w:bCs/>
        </w:rPr>
        <w:t>体元剖分</w:t>
      </w:r>
      <w:r>
        <w:rPr>
          <w:rFonts w:hint="eastAsia"/>
        </w:rPr>
        <w:t>，每个体元具有相同的时间和空间复杂</w:t>
      </w:r>
      <w:r>
        <w:t xml:space="preserve"> 度，通过循环递归的划分方法对大小为 Zn × 2n×</w:t>
      </w:r>
      <w:r>
        <w:rPr>
          <w:rFonts w:hint="eastAsia"/>
        </w:rPr>
        <w:t>2n</w:t>
      </w:r>
      <w:r>
        <w:t>的三维空间的几何对象进行剖分，从而构成一个</w:t>
      </w:r>
      <w:r w:rsidRPr="00F861E7">
        <w:rPr>
          <w:b/>
          <w:bCs/>
        </w:rPr>
        <w:t>具有根节点的方向图</w:t>
      </w:r>
      <w:r>
        <w:rPr>
          <w:rFonts w:hint="eastAsia"/>
          <w:b/>
          <w:bCs/>
        </w:rPr>
        <w:t>。</w:t>
      </w:r>
    </w:p>
    <w:p w14:paraId="03960894" w14:textId="42BB5893" w:rsidR="00240F2A" w:rsidRDefault="00F861E7" w:rsidP="000D242B">
      <w:r>
        <w:rPr>
          <w:noProof/>
        </w:rPr>
        <w:drawing>
          <wp:inline distT="0" distB="0" distL="0" distR="0" wp14:anchorId="0BBAED6A" wp14:editId="2AAA0FEE">
            <wp:extent cx="5274310" cy="30105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10535"/>
                    </a:xfrm>
                    <a:prstGeom prst="rect">
                      <a:avLst/>
                    </a:prstGeom>
                  </pic:spPr>
                </pic:pic>
              </a:graphicData>
            </a:graphic>
          </wp:inline>
        </w:drawing>
      </w:r>
    </w:p>
    <w:p w14:paraId="2841D233" w14:textId="2F07DFD2" w:rsidR="00240F2A" w:rsidRDefault="00240F2A" w:rsidP="000D242B">
      <w:pPr>
        <w:pStyle w:val="7"/>
      </w:pPr>
      <w:r>
        <w:rPr>
          <w:rFonts w:hint="eastAsia"/>
        </w:rPr>
        <w:lastRenderedPageBreak/>
        <w:t>P</w:t>
      </w:r>
      <w:r>
        <w:t>CL</w:t>
      </w:r>
      <w:r>
        <w:rPr>
          <w:rFonts w:hint="eastAsia"/>
        </w:rPr>
        <w:t>中的octree模块及类介绍</w:t>
      </w:r>
    </w:p>
    <w:p w14:paraId="5C224996" w14:textId="5C9A91E7" w:rsidR="00240F2A" w:rsidRDefault="00240F2A" w:rsidP="00F861E7">
      <w:r>
        <w:t>O</w:t>
      </w:r>
      <w:r>
        <w:rPr>
          <w:rFonts w:hint="eastAsia"/>
        </w:rPr>
        <w:t>ctree模块中的16个类：</w:t>
      </w:r>
    </w:p>
    <w:p w14:paraId="30DC383D" w14:textId="7ABDFFBA" w:rsidR="00240F2A" w:rsidRDefault="00240F2A" w:rsidP="00F861E7">
      <w:r>
        <w:rPr>
          <w:rFonts w:hint="eastAsia"/>
        </w:rPr>
        <w:t>c</w:t>
      </w:r>
      <w:r>
        <w:t>lasspcl::octree::Octree2BufBase&lt;DataT,LeafT&gt;</w:t>
      </w:r>
    </w:p>
    <w:p w14:paraId="6608883E" w14:textId="77777777" w:rsidR="00240F2A" w:rsidRDefault="00240F2A" w:rsidP="00F861E7"/>
    <w:p w14:paraId="624EFA07" w14:textId="77777777" w:rsidR="0095054B" w:rsidRDefault="0095054B" w:rsidP="0095054B">
      <w:pPr>
        <w:rPr>
          <w:b/>
          <w:bCs/>
        </w:rPr>
      </w:pPr>
      <w:r>
        <w:rPr>
          <w:rFonts w:hint="eastAsia"/>
          <w:b/>
          <w:bCs/>
        </w:rPr>
        <w:t>点云地图</w:t>
      </w:r>
      <w:r w:rsidRPr="005D39A3">
        <w:rPr>
          <w:rFonts w:hint="eastAsia"/>
        </w:rPr>
        <w:t>有了三维结构，也进行了</w:t>
      </w:r>
      <w:r>
        <w:rPr>
          <w:rFonts w:hint="eastAsia"/>
          <w:b/>
          <w:bCs/>
        </w:rPr>
        <w:t>体素滤波</w:t>
      </w:r>
      <w:r w:rsidRPr="005D39A3">
        <w:rPr>
          <w:rFonts w:hint="eastAsia"/>
        </w:rPr>
        <w:t>调整</w:t>
      </w:r>
      <w:r>
        <w:rPr>
          <w:rFonts w:hint="eastAsia"/>
          <w:b/>
          <w:bCs/>
        </w:rPr>
        <w:t>分辨率，</w:t>
      </w:r>
      <w:r w:rsidRPr="005D39A3">
        <w:rPr>
          <w:rFonts w:hint="eastAsia"/>
        </w:rPr>
        <w:t>但是点云有几个</w:t>
      </w:r>
      <w:r>
        <w:rPr>
          <w:rFonts w:hint="eastAsia"/>
          <w:b/>
          <w:bCs/>
        </w:rPr>
        <w:t>明显的缺陷：（</w:t>
      </w:r>
      <w:r w:rsidRPr="005D39A3">
        <w:rPr>
          <w:rFonts w:hint="eastAsia"/>
          <w:b/>
          <w:bCs/>
          <w:color w:val="FF0000"/>
        </w:rPr>
        <w:t>把八叉树的论文翻译整理一下</w:t>
      </w:r>
      <w:r>
        <w:rPr>
          <w:rFonts w:hint="eastAsia"/>
          <w:b/>
          <w:bCs/>
        </w:rPr>
        <w:t>）</w:t>
      </w:r>
    </w:p>
    <w:p w14:paraId="0ADAB7CA" w14:textId="77777777" w:rsidR="0095054B" w:rsidRDefault="0095054B" w:rsidP="0095054B">
      <w:pPr>
        <w:pStyle w:val="a9"/>
        <w:numPr>
          <w:ilvl w:val="0"/>
          <w:numId w:val="1"/>
        </w:numPr>
        <w:ind w:firstLineChars="0"/>
        <w:rPr>
          <w:b/>
          <w:bCs/>
        </w:rPr>
      </w:pPr>
      <w:r w:rsidRPr="005D39A3">
        <w:rPr>
          <w:rFonts w:hint="eastAsia"/>
          <w:b/>
          <w:bCs/>
        </w:rPr>
        <w:t>点云地图的规模很大</w:t>
      </w:r>
      <w:r w:rsidRPr="005D39A3">
        <w:rPr>
          <w:rFonts w:hint="eastAsia"/>
          <w:b/>
          <w:bCs/>
          <w:color w:val="FF0000"/>
        </w:rPr>
        <w:t>，pcd</w:t>
      </w:r>
      <w:r w:rsidRPr="005D39A3">
        <w:rPr>
          <w:rFonts w:hint="eastAsia"/>
          <w:b/>
          <w:bCs/>
        </w:rPr>
        <w:t>（这是什么文件，怎样进行保存）文件也会很大，占用的内存非常大。</w:t>
      </w:r>
    </w:p>
    <w:p w14:paraId="03C97151" w14:textId="77777777" w:rsidR="0095054B" w:rsidRDefault="0095054B" w:rsidP="0095054B">
      <w:pPr>
        <w:pStyle w:val="a9"/>
        <w:numPr>
          <w:ilvl w:val="0"/>
          <w:numId w:val="1"/>
        </w:numPr>
        <w:ind w:firstLineChars="0"/>
        <w:rPr>
          <w:b/>
          <w:bCs/>
        </w:rPr>
      </w:pPr>
      <w:r>
        <w:rPr>
          <w:rFonts w:hint="eastAsia"/>
          <w:b/>
          <w:bCs/>
        </w:rPr>
        <w:t>点云地图无法处理运动物体（不够实用）</w:t>
      </w:r>
    </w:p>
    <w:p w14:paraId="620CD4FD" w14:textId="77777777" w:rsidR="0095054B" w:rsidRDefault="0095054B" w:rsidP="0095054B">
      <w:pPr>
        <w:rPr>
          <w:b/>
          <w:bCs/>
        </w:rPr>
      </w:pPr>
      <w:r w:rsidRPr="005D39A3">
        <w:rPr>
          <w:rFonts w:hint="eastAsia"/>
          <w:b/>
          <w:bCs/>
        </w:rPr>
        <w:t>八叉树地图</w:t>
      </w:r>
      <w:r w:rsidRPr="005D39A3">
        <w:rPr>
          <w:rFonts w:hint="eastAsia"/>
        </w:rPr>
        <w:t>是一种灵活的、压缩的、随时更新的地图形式</w:t>
      </w:r>
      <w:r w:rsidRPr="005D39A3">
        <w:rPr>
          <w:rFonts w:hint="eastAsia"/>
          <w:b/>
          <w:bCs/>
        </w:rPr>
        <w:t>。八叉树地图</w:t>
      </w:r>
      <w:r w:rsidRPr="005D39A3">
        <w:rPr>
          <w:rFonts w:hint="eastAsia"/>
        </w:rPr>
        <w:t>就是</w:t>
      </w:r>
      <w:r w:rsidRPr="005D39A3">
        <w:rPr>
          <w:rFonts w:hint="eastAsia"/>
          <w:b/>
          <w:bCs/>
        </w:rPr>
        <w:t>把三维空间建模为许多小方块（体素），将一个小方块切成8块，（将小方块分到最小空间）就是八叉树（O</w:t>
      </w:r>
      <w:r w:rsidRPr="005D39A3">
        <w:rPr>
          <w:b/>
          <w:bCs/>
        </w:rPr>
        <w:t>cto-tree</w:t>
      </w:r>
      <w:r w:rsidRPr="005D39A3">
        <w:rPr>
          <w:rFonts w:hint="eastAsia"/>
          <w:b/>
          <w:bCs/>
        </w:rPr>
        <w:t>）</w:t>
      </w:r>
      <w:r>
        <w:rPr>
          <w:rFonts w:hint="eastAsia"/>
          <w:b/>
          <w:bCs/>
        </w:rPr>
        <w:t>，它的体积和深度呈指数关系。</w:t>
      </w:r>
    </w:p>
    <w:p w14:paraId="2153E054" w14:textId="77777777" w:rsidR="0095054B" w:rsidRDefault="0095054B" w:rsidP="0095054B">
      <w:pPr>
        <w:rPr>
          <w:b/>
          <w:bCs/>
        </w:rPr>
      </w:pPr>
      <w:r>
        <w:rPr>
          <w:rFonts w:hint="eastAsia"/>
          <w:b/>
          <w:bCs/>
        </w:rPr>
        <w:t>为什么更节省空间：因为在实际建图过程中，物体都是一块区域一块区域出现的，八叉树的中，如果一个方块的子节点全部占用或者全部不占用，就没必要对他进行展开到叶节点。（比特是什么）一般是0.1表示，但是实际会有噪声可能会出现一会是1、一会是0；或者0和1之间不断的跳转切换；所以考虑使用概率来表示通常每个方格初始的取值是0.5；如果不断被占据就增加大于0.5；如果不断空闲，就减小小于0.5；所以用概率对数值（log-odd）来表示；</w:t>
      </w:r>
    </w:p>
    <w:p w14:paraId="29D1B801" w14:textId="77777777" w:rsidR="0095054B" w:rsidRDefault="0095054B" w:rsidP="0095054B">
      <w:pPr>
        <w:rPr>
          <w:b/>
          <w:bCs/>
        </w:rPr>
      </w:pPr>
      <w:r>
        <w:rPr>
          <w:b/>
          <w:bCs/>
        </w:rPr>
        <w:t>L</w:t>
      </w:r>
      <w:r>
        <w:rPr>
          <w:rFonts w:hint="eastAsia"/>
          <w:b/>
          <w:bCs/>
        </w:rPr>
        <w:t>ogit模型和逆logit模型来做概率变换</w:t>
      </w:r>
    </w:p>
    <w:p w14:paraId="6D8CCEC2" w14:textId="77777777" w:rsidR="0095054B" w:rsidRDefault="0095054B" w:rsidP="0095054B">
      <w:pPr>
        <w:rPr>
          <w:b/>
          <w:bCs/>
          <w:color w:val="FF0000"/>
        </w:rPr>
      </w:pPr>
      <w:r w:rsidRPr="005D39A3">
        <w:rPr>
          <w:rFonts w:hint="eastAsia"/>
          <w:b/>
          <w:bCs/>
          <w:color w:val="FF0000"/>
        </w:rPr>
        <w:t>点云的体素滤波器是什么</w:t>
      </w:r>
      <w:r>
        <w:rPr>
          <w:rFonts w:hint="eastAsia"/>
          <w:b/>
          <w:bCs/>
          <w:color w:val="FF0000"/>
        </w:rPr>
        <w:t>？</w:t>
      </w:r>
    </w:p>
    <w:p w14:paraId="4DE4E4DB" w14:textId="77777777" w:rsidR="0095054B" w:rsidRDefault="0095054B" w:rsidP="0095054B">
      <w:pPr>
        <w:rPr>
          <w:b/>
          <w:bCs/>
        </w:rPr>
      </w:pPr>
      <w:r w:rsidRPr="00CC6260">
        <w:rPr>
          <w:rFonts w:hint="eastAsia"/>
          <w:b/>
          <w:bCs/>
        </w:rPr>
        <w:t>生成的地图存成</w:t>
      </w:r>
      <w:r w:rsidRPr="00CC6260">
        <w:rPr>
          <w:rFonts w:hint="eastAsia"/>
          <w:b/>
          <w:bCs/>
          <w:u w:val="single"/>
        </w:rPr>
        <w:t>octomap.bt</w:t>
      </w:r>
      <w:r w:rsidRPr="00CC6260">
        <w:rPr>
          <w:rFonts w:hint="eastAsia"/>
          <w:b/>
          <w:bCs/>
        </w:rPr>
        <w:t>文件</w:t>
      </w:r>
    </w:p>
    <w:p w14:paraId="612C937A" w14:textId="77777777" w:rsidR="0095054B" w:rsidRDefault="0095054B" w:rsidP="0095054B">
      <w:pPr>
        <w:rPr>
          <w:b/>
          <w:bCs/>
        </w:rPr>
      </w:pPr>
      <w:r>
        <w:rPr>
          <w:b/>
          <w:bCs/>
        </w:rPr>
        <w:t>O</w:t>
      </w:r>
      <w:r>
        <w:rPr>
          <w:rFonts w:hint="eastAsia"/>
          <w:b/>
          <w:bCs/>
        </w:rPr>
        <w:t>cto</w:t>
      </w:r>
      <w:r>
        <w:rPr>
          <w:b/>
          <w:bCs/>
        </w:rPr>
        <w:t>vis</w:t>
      </w:r>
      <w:r>
        <w:rPr>
          <w:rFonts w:hint="eastAsia"/>
          <w:b/>
          <w:bCs/>
        </w:rPr>
        <w:t>是可视化界面，包括地图的查看、旋转、缩放等等。</w:t>
      </w:r>
      <w:r>
        <w:rPr>
          <w:b/>
          <w:bCs/>
        </w:rPr>
        <w:t>O</w:t>
      </w:r>
      <w:r>
        <w:rPr>
          <w:rFonts w:hint="eastAsia"/>
          <w:b/>
          <w:bCs/>
        </w:rPr>
        <w:t>ctomap可以查询任意点的占据概率，以此设计在地图中进行导航的方法。</w:t>
      </w:r>
    </w:p>
    <w:p w14:paraId="06229B12" w14:textId="77777777" w:rsidR="0095054B" w:rsidRPr="005E0E52" w:rsidRDefault="0095054B" w:rsidP="0095054B">
      <w:pPr>
        <w:jc w:val="center"/>
        <w:rPr>
          <w:b/>
          <w:bCs/>
          <w:u w:val="single"/>
        </w:rPr>
      </w:pPr>
      <w:r w:rsidRPr="005E0E52">
        <w:rPr>
          <w:rFonts w:hint="eastAsia"/>
          <w:b/>
          <w:bCs/>
          <w:u w:val="single"/>
        </w:rPr>
        <w:t>注意实时三维重建于S</w:t>
      </w:r>
      <w:r w:rsidRPr="005E0E52">
        <w:rPr>
          <w:b/>
          <w:bCs/>
          <w:u w:val="single"/>
        </w:rPr>
        <w:t xml:space="preserve">LAM </w:t>
      </w:r>
      <w:r w:rsidRPr="005E0E52">
        <w:rPr>
          <w:rFonts w:hint="eastAsia"/>
          <w:b/>
          <w:bCs/>
          <w:u w:val="single"/>
        </w:rPr>
        <w:t>的区别：</w:t>
      </w:r>
    </w:p>
    <w:tbl>
      <w:tblPr>
        <w:tblStyle w:val="aa"/>
        <w:tblW w:w="0" w:type="auto"/>
        <w:tblLook w:val="04A0" w:firstRow="1" w:lastRow="0" w:firstColumn="1" w:lastColumn="0" w:noHBand="0" w:noVBand="1"/>
      </w:tblPr>
      <w:tblGrid>
        <w:gridCol w:w="2765"/>
        <w:gridCol w:w="2765"/>
        <w:gridCol w:w="2766"/>
      </w:tblGrid>
      <w:tr w:rsidR="0095054B" w14:paraId="497ED95C" w14:textId="77777777" w:rsidTr="00D62C41">
        <w:tc>
          <w:tcPr>
            <w:tcW w:w="2765" w:type="dxa"/>
          </w:tcPr>
          <w:p w14:paraId="78A3BCA8" w14:textId="77777777" w:rsidR="0095054B" w:rsidRDefault="0095054B" w:rsidP="00D62C41">
            <w:pPr>
              <w:rPr>
                <w:b/>
                <w:bCs/>
              </w:rPr>
            </w:pPr>
            <w:r>
              <w:rPr>
                <w:rFonts w:hint="eastAsia"/>
                <w:b/>
                <w:bCs/>
              </w:rPr>
              <w:t>方法</w:t>
            </w:r>
          </w:p>
        </w:tc>
        <w:tc>
          <w:tcPr>
            <w:tcW w:w="2765" w:type="dxa"/>
          </w:tcPr>
          <w:p w14:paraId="3C895EEF" w14:textId="77777777" w:rsidR="0095054B" w:rsidRDefault="0095054B" w:rsidP="00D62C41">
            <w:pPr>
              <w:rPr>
                <w:b/>
                <w:bCs/>
              </w:rPr>
            </w:pPr>
            <w:r>
              <w:rPr>
                <w:rFonts w:hint="eastAsia"/>
                <w:b/>
                <w:bCs/>
              </w:rPr>
              <w:t>联系</w:t>
            </w:r>
          </w:p>
        </w:tc>
        <w:tc>
          <w:tcPr>
            <w:tcW w:w="2766" w:type="dxa"/>
          </w:tcPr>
          <w:p w14:paraId="7D0BD1DC" w14:textId="77777777" w:rsidR="0095054B" w:rsidRDefault="0095054B" w:rsidP="00D62C41">
            <w:pPr>
              <w:rPr>
                <w:b/>
                <w:bCs/>
              </w:rPr>
            </w:pPr>
            <w:r>
              <w:rPr>
                <w:rFonts w:hint="eastAsia"/>
                <w:b/>
                <w:bCs/>
              </w:rPr>
              <w:t>区别</w:t>
            </w:r>
          </w:p>
        </w:tc>
      </w:tr>
      <w:tr w:rsidR="0095054B" w14:paraId="1A643A0F" w14:textId="77777777" w:rsidTr="00D62C41">
        <w:tc>
          <w:tcPr>
            <w:tcW w:w="2765" w:type="dxa"/>
          </w:tcPr>
          <w:p w14:paraId="226582C1" w14:textId="77777777" w:rsidR="0095054B" w:rsidRDefault="0095054B" w:rsidP="00D62C41">
            <w:pPr>
              <w:rPr>
                <w:b/>
                <w:bCs/>
              </w:rPr>
            </w:pPr>
            <w:r>
              <w:rPr>
                <w:rFonts w:hint="eastAsia"/>
                <w:b/>
                <w:bCs/>
              </w:rPr>
              <w:t>S</w:t>
            </w:r>
            <w:r>
              <w:rPr>
                <w:b/>
                <w:bCs/>
              </w:rPr>
              <w:t>LAM</w:t>
            </w:r>
          </w:p>
        </w:tc>
        <w:tc>
          <w:tcPr>
            <w:tcW w:w="2765" w:type="dxa"/>
            <w:vMerge w:val="restart"/>
          </w:tcPr>
          <w:p w14:paraId="2B55E1E8" w14:textId="77777777" w:rsidR="0095054B" w:rsidRDefault="0095054B" w:rsidP="00D62C41">
            <w:pPr>
              <w:rPr>
                <w:b/>
                <w:bCs/>
              </w:rPr>
            </w:pPr>
            <w:r>
              <w:rPr>
                <w:rFonts w:hint="eastAsia"/>
                <w:b/>
                <w:bCs/>
              </w:rPr>
              <w:t>都是基本上的实时定位与建图算法</w:t>
            </w:r>
          </w:p>
        </w:tc>
        <w:tc>
          <w:tcPr>
            <w:tcW w:w="2766" w:type="dxa"/>
          </w:tcPr>
          <w:p w14:paraId="18C8592D" w14:textId="77777777" w:rsidR="0095054B" w:rsidRDefault="0095054B" w:rsidP="00D62C41">
            <w:pPr>
              <w:pStyle w:val="a9"/>
              <w:numPr>
                <w:ilvl w:val="0"/>
                <w:numId w:val="2"/>
              </w:numPr>
              <w:ind w:firstLineChars="0"/>
              <w:rPr>
                <w:b/>
                <w:bCs/>
              </w:rPr>
            </w:pPr>
            <w:r>
              <w:rPr>
                <w:rFonts w:hint="eastAsia"/>
                <w:b/>
                <w:bCs/>
              </w:rPr>
              <w:t>轻量级、小型化发展，有些方案甚至放弃了建图和回环检测的部分例如激光里程计L</w:t>
            </w:r>
            <w:r>
              <w:rPr>
                <w:b/>
                <w:bCs/>
              </w:rPr>
              <w:t>OAM</w:t>
            </w:r>
            <w:r>
              <w:rPr>
                <w:rFonts w:hint="eastAsia"/>
                <w:b/>
                <w:bCs/>
              </w:rPr>
              <w:t>、视觉里程计</w:t>
            </w:r>
          </w:p>
          <w:p w14:paraId="5911C94B" w14:textId="77777777" w:rsidR="0095054B" w:rsidRPr="00CC6094" w:rsidRDefault="0095054B" w:rsidP="00D62C41">
            <w:pPr>
              <w:pStyle w:val="a9"/>
              <w:numPr>
                <w:ilvl w:val="0"/>
                <w:numId w:val="2"/>
              </w:numPr>
              <w:ind w:firstLineChars="0"/>
              <w:rPr>
                <w:b/>
                <w:bCs/>
              </w:rPr>
            </w:pPr>
            <w:r>
              <w:rPr>
                <w:rFonts w:hint="eastAsia"/>
                <w:b/>
                <w:bCs/>
              </w:rPr>
              <w:t>主要是以定位为主体，定位算法（稀疏特征或稀疏直接法）可以满足实时性的需求，而地图的加工可以在关键帧处进行处理，无需实时响应</w:t>
            </w:r>
          </w:p>
        </w:tc>
      </w:tr>
      <w:tr w:rsidR="0095054B" w14:paraId="0645E455" w14:textId="77777777" w:rsidTr="00D62C41">
        <w:tc>
          <w:tcPr>
            <w:tcW w:w="2765" w:type="dxa"/>
          </w:tcPr>
          <w:p w14:paraId="121415F0" w14:textId="77777777" w:rsidR="0095054B" w:rsidRDefault="0095054B" w:rsidP="00D62C41">
            <w:pPr>
              <w:rPr>
                <w:b/>
                <w:bCs/>
              </w:rPr>
            </w:pPr>
            <w:r>
              <w:rPr>
                <w:rFonts w:hint="eastAsia"/>
                <w:b/>
                <w:bCs/>
              </w:rPr>
              <w:t>实时三维重建</w:t>
            </w:r>
          </w:p>
        </w:tc>
        <w:tc>
          <w:tcPr>
            <w:tcW w:w="2765" w:type="dxa"/>
            <w:vMerge/>
          </w:tcPr>
          <w:p w14:paraId="279A4C6A" w14:textId="77777777" w:rsidR="0095054B" w:rsidRDefault="0095054B" w:rsidP="00D62C41">
            <w:pPr>
              <w:rPr>
                <w:b/>
                <w:bCs/>
              </w:rPr>
            </w:pPr>
          </w:p>
        </w:tc>
        <w:tc>
          <w:tcPr>
            <w:tcW w:w="2766" w:type="dxa"/>
          </w:tcPr>
          <w:p w14:paraId="65724922" w14:textId="77777777" w:rsidR="0095054B" w:rsidRDefault="0095054B" w:rsidP="00D62C41">
            <w:pPr>
              <w:pStyle w:val="a9"/>
              <w:numPr>
                <w:ilvl w:val="0"/>
                <w:numId w:val="2"/>
              </w:numPr>
              <w:ind w:firstLineChars="0"/>
              <w:rPr>
                <w:b/>
                <w:bCs/>
              </w:rPr>
            </w:pPr>
            <w:r w:rsidRPr="00CC6094">
              <w:rPr>
                <w:rFonts w:hint="eastAsia"/>
                <w:b/>
                <w:bCs/>
              </w:rPr>
              <w:t>大规模、大场景的重建方向发展</w:t>
            </w:r>
          </w:p>
          <w:p w14:paraId="6C6C9A41" w14:textId="77777777" w:rsidR="0095054B" w:rsidRDefault="0095054B" w:rsidP="00D62C41">
            <w:pPr>
              <w:pStyle w:val="a9"/>
              <w:numPr>
                <w:ilvl w:val="0"/>
                <w:numId w:val="2"/>
              </w:numPr>
              <w:ind w:firstLineChars="0"/>
              <w:rPr>
                <w:b/>
                <w:bCs/>
              </w:rPr>
            </w:pPr>
            <w:r>
              <w:rPr>
                <w:rFonts w:hint="eastAsia"/>
                <w:b/>
                <w:bCs/>
              </w:rPr>
              <w:t>主要是以建图为主体G</w:t>
            </w:r>
            <w:r>
              <w:rPr>
                <w:b/>
                <w:bCs/>
              </w:rPr>
              <w:t>PU</w:t>
            </w:r>
            <w:r>
              <w:rPr>
                <w:rFonts w:hint="eastAsia"/>
                <w:b/>
                <w:bCs/>
              </w:rPr>
              <w:t>进行加速</w:t>
            </w:r>
          </w:p>
          <w:p w14:paraId="1D66A7F3" w14:textId="77777777" w:rsidR="0095054B" w:rsidRPr="00CC6094" w:rsidRDefault="0095054B" w:rsidP="00D62C41">
            <w:pPr>
              <w:pStyle w:val="a9"/>
              <w:numPr>
                <w:ilvl w:val="0"/>
                <w:numId w:val="2"/>
              </w:numPr>
              <w:ind w:firstLineChars="0"/>
              <w:rPr>
                <w:b/>
                <w:bCs/>
              </w:rPr>
            </w:pPr>
            <w:r>
              <w:rPr>
                <w:rFonts w:hint="eastAsia"/>
                <w:b/>
                <w:bCs/>
              </w:rPr>
              <w:t>T</w:t>
            </w:r>
            <w:r>
              <w:rPr>
                <w:b/>
                <w:bCs/>
              </w:rPr>
              <w:t xml:space="preserve">SDF </w:t>
            </w:r>
            <w:r w:rsidRPr="00315DAB">
              <w:rPr>
                <w:rFonts w:hint="eastAsia"/>
                <w:b/>
                <w:bCs/>
                <w:highlight w:val="yellow"/>
              </w:rPr>
              <w:t>截断符号距离函数</w:t>
            </w:r>
            <w:r>
              <w:rPr>
                <w:rFonts w:hint="eastAsia"/>
                <w:b/>
                <w:bCs/>
              </w:rPr>
              <w:t>，不严谨的叫法是</w:t>
            </w:r>
            <w:r>
              <w:rPr>
                <w:rFonts w:hint="eastAsia"/>
                <w:b/>
                <w:bCs/>
              </w:rPr>
              <w:lastRenderedPageBreak/>
              <w:t>T</w:t>
            </w:r>
            <w:r>
              <w:rPr>
                <w:b/>
                <w:bCs/>
              </w:rPr>
              <w:t>SDF</w:t>
            </w:r>
            <w:r>
              <w:rPr>
                <w:rFonts w:hint="eastAsia"/>
                <w:b/>
                <w:bCs/>
              </w:rPr>
              <w:t>地图</w:t>
            </w:r>
          </w:p>
        </w:tc>
      </w:tr>
      <w:tr w:rsidR="0095054B" w14:paraId="7292B93F" w14:textId="77777777" w:rsidTr="00D62C41">
        <w:tc>
          <w:tcPr>
            <w:tcW w:w="2765" w:type="dxa"/>
          </w:tcPr>
          <w:p w14:paraId="42553632" w14:textId="77777777" w:rsidR="0095054B" w:rsidRDefault="0095054B" w:rsidP="00D62C41">
            <w:pPr>
              <w:rPr>
                <w:b/>
                <w:bCs/>
              </w:rPr>
            </w:pPr>
            <w:r>
              <w:rPr>
                <w:rFonts w:hint="eastAsia"/>
                <w:b/>
                <w:bCs/>
              </w:rPr>
              <w:lastRenderedPageBreak/>
              <w:t>T</w:t>
            </w:r>
            <w:r>
              <w:rPr>
                <w:b/>
                <w:bCs/>
              </w:rPr>
              <w:t>SDF</w:t>
            </w:r>
            <w:r>
              <w:rPr>
                <w:rFonts w:hint="eastAsia"/>
                <w:b/>
                <w:bCs/>
              </w:rPr>
              <w:t>地图整个存储在G</w:t>
            </w:r>
            <w:r>
              <w:rPr>
                <w:b/>
                <w:bCs/>
              </w:rPr>
              <w:t>PU</w:t>
            </w:r>
            <w:r>
              <w:rPr>
                <w:rFonts w:hint="eastAsia"/>
                <w:b/>
                <w:bCs/>
              </w:rPr>
              <w:t>显存当中，而不是内存；并行进行计算和更新（鲁棒性更加好）</w:t>
            </w:r>
          </w:p>
        </w:tc>
        <w:tc>
          <w:tcPr>
            <w:tcW w:w="2765" w:type="dxa"/>
          </w:tcPr>
          <w:p w14:paraId="5A0CE12C" w14:textId="77777777" w:rsidR="0095054B" w:rsidRDefault="0095054B" w:rsidP="00D62C41">
            <w:pPr>
              <w:rPr>
                <w:b/>
                <w:bCs/>
              </w:rPr>
            </w:pPr>
            <w:r w:rsidRPr="00315DAB">
              <w:rPr>
                <w:rFonts w:hint="eastAsia"/>
                <w:b/>
                <w:bCs/>
                <w:highlight w:val="yellow"/>
              </w:rPr>
              <w:t>定位</w:t>
            </w:r>
            <w:r>
              <w:rPr>
                <w:rFonts w:hint="eastAsia"/>
                <w:b/>
                <w:bCs/>
              </w:rPr>
              <w:t>：主要讲当前的R</w:t>
            </w:r>
            <w:r>
              <w:rPr>
                <w:b/>
                <w:bCs/>
              </w:rPr>
              <w:t>GBD</w:t>
            </w:r>
            <w:r>
              <w:rPr>
                <w:rFonts w:hint="eastAsia"/>
                <w:b/>
                <w:bCs/>
              </w:rPr>
              <w:t>像级图像和G</w:t>
            </w:r>
            <w:r>
              <w:rPr>
                <w:b/>
                <w:bCs/>
              </w:rPr>
              <w:t>PU</w:t>
            </w:r>
            <w:r>
              <w:rPr>
                <w:rFonts w:hint="eastAsia"/>
                <w:b/>
                <w:bCs/>
              </w:rPr>
              <w:t>中的T</w:t>
            </w:r>
            <w:r>
              <w:rPr>
                <w:b/>
                <w:bCs/>
              </w:rPr>
              <w:t>SDF</w:t>
            </w:r>
            <w:r>
              <w:rPr>
                <w:rFonts w:hint="eastAsia"/>
                <w:b/>
                <w:bCs/>
              </w:rPr>
              <w:t>进行比较，估计相机的位姿；</w:t>
            </w:r>
          </w:p>
          <w:p w14:paraId="3B2739FD" w14:textId="77777777" w:rsidR="0095054B" w:rsidRDefault="0095054B" w:rsidP="00D62C41">
            <w:pPr>
              <w:rPr>
                <w:b/>
                <w:bCs/>
              </w:rPr>
            </w:pPr>
            <w:r w:rsidRPr="00315DAB">
              <w:rPr>
                <w:rFonts w:hint="eastAsia"/>
                <w:b/>
                <w:bCs/>
                <w:highlight w:val="yellow"/>
              </w:rPr>
              <w:t>建图</w:t>
            </w:r>
            <w:r>
              <w:rPr>
                <w:rFonts w:hint="eastAsia"/>
                <w:b/>
                <w:bCs/>
              </w:rPr>
              <w:t>：根据相机的位姿，对T</w:t>
            </w:r>
            <w:r>
              <w:rPr>
                <w:b/>
                <w:bCs/>
              </w:rPr>
              <w:t>SDF</w:t>
            </w:r>
            <w:r>
              <w:rPr>
                <w:rFonts w:hint="eastAsia"/>
                <w:b/>
                <w:bCs/>
              </w:rPr>
              <w:t>地图进行更新。（</w:t>
            </w:r>
            <w:r w:rsidRPr="00315DAB">
              <w:rPr>
                <w:rFonts w:hint="eastAsia"/>
                <w:b/>
                <w:bCs/>
                <w:highlight w:val="red"/>
              </w:rPr>
              <w:t>双边贝叶斯滤波</w:t>
            </w:r>
            <w:r>
              <w:rPr>
                <w:rFonts w:hint="eastAsia"/>
                <w:b/>
                <w:bCs/>
              </w:rPr>
              <w:t>，去除深度图中的噪声）</w:t>
            </w:r>
          </w:p>
        </w:tc>
        <w:tc>
          <w:tcPr>
            <w:tcW w:w="2766" w:type="dxa"/>
          </w:tcPr>
          <w:p w14:paraId="6AE8730D" w14:textId="77777777" w:rsidR="0095054B" w:rsidRDefault="0095054B" w:rsidP="00D62C41">
            <w:pPr>
              <w:rPr>
                <w:b/>
                <w:bCs/>
              </w:rPr>
            </w:pPr>
          </w:p>
        </w:tc>
      </w:tr>
    </w:tbl>
    <w:p w14:paraId="3B0A46F7" w14:textId="77777777" w:rsidR="004B001B" w:rsidRPr="0095054B" w:rsidRDefault="004B001B" w:rsidP="004B001B"/>
    <w:p w14:paraId="20B59702" w14:textId="4186A571" w:rsidR="00F3710F" w:rsidRDefault="00F3710F" w:rsidP="004B001B">
      <w:pPr>
        <w:pStyle w:val="2"/>
      </w:pPr>
      <w:r>
        <w:rPr>
          <w:rFonts w:hint="eastAsia"/>
        </w:rPr>
        <w:t>基于riki</w:t>
      </w:r>
      <w:r>
        <w:t>robot</w:t>
      </w:r>
      <w:r>
        <w:rPr>
          <w:rFonts w:hint="eastAsia"/>
        </w:rPr>
        <w:t>的两轮驱动机器人定位、建图</w:t>
      </w:r>
    </w:p>
    <w:p w14:paraId="553598D4" w14:textId="7A88019F" w:rsidR="003D3086" w:rsidRDefault="003D3086" w:rsidP="004B001B">
      <w:pPr>
        <w:pStyle w:val="3"/>
      </w:pPr>
      <w:r>
        <w:rPr>
          <w:rFonts w:hint="eastAsia"/>
        </w:rPr>
        <w:t>项目介绍</w:t>
      </w:r>
    </w:p>
    <w:p w14:paraId="4876476A" w14:textId="77777777" w:rsidR="004B001B" w:rsidRDefault="004B001B" w:rsidP="004B001B">
      <w:pPr>
        <w:pStyle w:val="11"/>
        <w:spacing w:line="280" w:lineRule="exact"/>
        <w:ind w:firstLineChars="0" w:firstLine="0"/>
        <w:jc w:val="left"/>
        <w:rPr>
          <w:rFonts w:ascii="Times New Roman" w:hAnsi="Times New Roman" w:cs="Times New Roman"/>
          <w:szCs w:val="21"/>
        </w:rPr>
      </w:pPr>
      <w:r>
        <w:rPr>
          <w:rFonts w:ascii="Times New Roman" w:hAnsi="Times New Roman" w:cs="Times New Roman" w:hint="eastAsia"/>
          <w:szCs w:val="21"/>
        </w:rPr>
        <w:t>基于装有</w:t>
      </w:r>
      <w:r>
        <w:rPr>
          <w:rFonts w:ascii="Times New Roman" w:hAnsi="Times New Roman" w:cs="Times New Roman" w:hint="eastAsia"/>
          <w:szCs w:val="21"/>
        </w:rPr>
        <w:t>Velody</w:t>
      </w:r>
      <w:r>
        <w:rPr>
          <w:rFonts w:ascii="Times New Roman" w:hAnsi="Times New Roman" w:cs="Times New Roman"/>
          <w:szCs w:val="21"/>
        </w:rPr>
        <w:t>ne VLP16</w:t>
      </w:r>
      <w:r>
        <w:rPr>
          <w:rFonts w:ascii="Times New Roman" w:hAnsi="Times New Roman" w:cs="Times New Roman" w:hint="eastAsia"/>
          <w:szCs w:val="21"/>
        </w:rPr>
        <w:t>线激光雷达的</w:t>
      </w:r>
      <w:r>
        <w:rPr>
          <w:rFonts w:ascii="Times New Roman" w:hAnsi="Times New Roman" w:cs="Times New Roman" w:hint="eastAsia"/>
          <w:szCs w:val="21"/>
        </w:rPr>
        <w:t>riki</w:t>
      </w:r>
      <w:r>
        <w:rPr>
          <w:rFonts w:ascii="Times New Roman" w:hAnsi="Times New Roman" w:cs="Times New Roman"/>
          <w:szCs w:val="21"/>
        </w:rPr>
        <w:t>Robot</w:t>
      </w:r>
      <w:r>
        <w:rPr>
          <w:rFonts w:ascii="Times New Roman" w:hAnsi="Times New Roman" w:cs="Times New Roman" w:hint="eastAsia"/>
          <w:szCs w:val="21"/>
        </w:rPr>
        <w:t>，实现二维栅格地图的构建，并基于已知地图实现车辆的定位。</w:t>
      </w:r>
    </w:p>
    <w:p w14:paraId="0B71142C" w14:textId="77777777" w:rsidR="004B001B" w:rsidRDefault="004B001B" w:rsidP="004B001B">
      <w:pPr>
        <w:pStyle w:val="11"/>
        <w:spacing w:line="280" w:lineRule="exact"/>
        <w:ind w:firstLineChars="0" w:firstLine="0"/>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在</w:t>
      </w:r>
      <w:r>
        <w:rPr>
          <w:rFonts w:ascii="Times New Roman" w:hAnsi="Times New Roman" w:cs="Times New Roman" w:hint="eastAsia"/>
          <w:szCs w:val="21"/>
        </w:rPr>
        <w:t>Linux</w:t>
      </w:r>
      <w:r>
        <w:rPr>
          <w:rFonts w:ascii="Times New Roman" w:hAnsi="Times New Roman" w:cs="Times New Roman"/>
          <w:szCs w:val="21"/>
        </w:rPr>
        <w:t>/</w:t>
      </w:r>
      <w:r>
        <w:rPr>
          <w:rFonts w:ascii="Times New Roman" w:hAnsi="Times New Roman" w:cs="Times New Roman" w:hint="eastAsia"/>
          <w:szCs w:val="21"/>
        </w:rPr>
        <w:t>R</w:t>
      </w:r>
      <w:r>
        <w:rPr>
          <w:rFonts w:ascii="Times New Roman" w:hAnsi="Times New Roman" w:cs="Times New Roman"/>
          <w:szCs w:val="21"/>
        </w:rPr>
        <w:t>OS</w:t>
      </w:r>
      <w:r>
        <w:rPr>
          <w:rFonts w:ascii="Times New Roman" w:hAnsi="Times New Roman" w:cs="Times New Roman" w:hint="eastAsia"/>
          <w:szCs w:val="21"/>
        </w:rPr>
        <w:t>环境下搭建了</w:t>
      </w:r>
      <w:r>
        <w:rPr>
          <w:rFonts w:ascii="Times New Roman" w:hAnsi="Times New Roman" w:cs="Times New Roman"/>
          <w:szCs w:val="21"/>
        </w:rPr>
        <w:t>r</w:t>
      </w:r>
      <w:r>
        <w:rPr>
          <w:rFonts w:ascii="Times New Roman" w:hAnsi="Times New Roman" w:cs="Times New Roman" w:hint="eastAsia"/>
          <w:szCs w:val="21"/>
        </w:rPr>
        <w:t>ikiRobot</w:t>
      </w:r>
      <w:r>
        <w:rPr>
          <w:rFonts w:ascii="Times New Roman" w:hAnsi="Times New Roman" w:cs="Times New Roman" w:hint="eastAsia"/>
          <w:szCs w:val="21"/>
        </w:rPr>
        <w:t>机器人平台，完成</w:t>
      </w:r>
      <w:r>
        <w:rPr>
          <w:rFonts w:ascii="Times New Roman" w:hAnsi="Times New Roman" w:cs="Times New Roman" w:hint="eastAsia"/>
          <w:szCs w:val="21"/>
        </w:rPr>
        <w:t>R</w:t>
      </w:r>
      <w:r>
        <w:rPr>
          <w:rFonts w:ascii="Times New Roman" w:hAnsi="Times New Roman" w:cs="Times New Roman"/>
          <w:szCs w:val="21"/>
        </w:rPr>
        <w:t>OS</w:t>
      </w:r>
      <w:r>
        <w:rPr>
          <w:rFonts w:ascii="Times New Roman" w:hAnsi="Times New Roman" w:cs="Times New Roman" w:hint="eastAsia"/>
          <w:szCs w:val="21"/>
        </w:rPr>
        <w:t>和</w:t>
      </w:r>
      <w:r>
        <w:rPr>
          <w:rFonts w:ascii="Times New Roman" w:hAnsi="Times New Roman" w:cs="Times New Roman" w:hint="eastAsia"/>
          <w:szCs w:val="21"/>
        </w:rPr>
        <w:t>M</w:t>
      </w:r>
      <w:r>
        <w:rPr>
          <w:rFonts w:ascii="Times New Roman" w:hAnsi="Times New Roman" w:cs="Times New Roman"/>
          <w:szCs w:val="21"/>
        </w:rPr>
        <w:t>ATLAB</w:t>
      </w:r>
      <w:r>
        <w:rPr>
          <w:rFonts w:ascii="Times New Roman" w:hAnsi="Times New Roman" w:cs="Times New Roman" w:hint="eastAsia"/>
          <w:szCs w:val="21"/>
        </w:rPr>
        <w:t>\Simulink</w:t>
      </w:r>
      <w:r>
        <w:rPr>
          <w:rFonts w:ascii="Times New Roman" w:hAnsi="Times New Roman" w:cs="Times New Roman" w:hint="eastAsia"/>
          <w:szCs w:val="21"/>
        </w:rPr>
        <w:t>的通讯调试。</w:t>
      </w:r>
    </w:p>
    <w:p w14:paraId="0C1F9A2E" w14:textId="77777777" w:rsidR="004B001B" w:rsidRDefault="004B001B" w:rsidP="004B001B">
      <w:pPr>
        <w:pStyle w:val="11"/>
        <w:spacing w:line="280" w:lineRule="exact"/>
        <w:ind w:firstLineChars="0" w:firstLine="0"/>
        <w:rPr>
          <w:rFonts w:ascii="Times New Roman" w:hAnsi="Times New Roman" w:cs="Times New Roman"/>
          <w:szCs w:val="21"/>
          <w:u w:val="single"/>
        </w:rPr>
      </w:pPr>
      <w:r>
        <w:rPr>
          <w:rFonts w:ascii="Times New Roman" w:hAnsi="Times New Roman" w:cs="Times New Roman" w:hint="eastAsia"/>
          <w:szCs w:val="21"/>
        </w:rPr>
        <w:t>2.</w:t>
      </w:r>
      <w:r>
        <w:rPr>
          <w:rFonts w:ascii="Times New Roman" w:hAnsi="Times New Roman" w:cs="Times New Roman" w:hint="eastAsia"/>
          <w:szCs w:val="21"/>
        </w:rPr>
        <w:t>使用基于粒子滤波的</w:t>
      </w:r>
      <w:r>
        <w:rPr>
          <w:rFonts w:ascii="Times New Roman" w:hAnsi="Times New Roman" w:cs="Times New Roman" w:hint="eastAsia"/>
          <w:szCs w:val="21"/>
        </w:rPr>
        <w:t>Gmapping</w:t>
      </w:r>
      <w:r>
        <w:rPr>
          <w:rFonts w:ascii="Times New Roman" w:hAnsi="Times New Roman" w:cs="Times New Roman" w:hint="eastAsia"/>
          <w:szCs w:val="21"/>
        </w:rPr>
        <w:t>算法进行二维栅格地图的构建，使用</w:t>
      </w:r>
      <w:r>
        <w:rPr>
          <w:rFonts w:ascii="Times New Roman" w:hAnsi="Times New Roman" w:cs="Times New Roman"/>
          <w:szCs w:val="21"/>
        </w:rPr>
        <w:t>AMCL</w:t>
      </w:r>
      <w:r>
        <w:rPr>
          <w:rFonts w:ascii="Times New Roman" w:hAnsi="Times New Roman" w:cs="Times New Roman" w:hint="eastAsia"/>
          <w:szCs w:val="21"/>
        </w:rPr>
        <w:t>蒙特卡洛定位算法进行位置跟踪，实现基于二维地图的定位。</w:t>
      </w:r>
    </w:p>
    <w:p w14:paraId="336A810C" w14:textId="77777777" w:rsidR="004B001B" w:rsidRPr="00DD109B" w:rsidRDefault="004B001B" w:rsidP="004B001B">
      <w:pPr>
        <w:pStyle w:val="11"/>
        <w:spacing w:line="280" w:lineRule="exact"/>
        <w:ind w:firstLineChars="0" w:firstLine="0"/>
        <w:rPr>
          <w:rFonts w:ascii="Times New Roman" w:hAnsi="Times New Roman"/>
        </w:rPr>
      </w:pPr>
      <w:r w:rsidRPr="00DD109B">
        <w:rPr>
          <w:rFonts w:ascii="Times New Roman" w:hAnsi="Times New Roman"/>
        </w:rPr>
        <w:t xml:space="preserve">3. </w:t>
      </w:r>
      <w:r w:rsidRPr="00DD109B">
        <w:rPr>
          <w:rFonts w:ascii="Times New Roman" w:hAnsi="Times New Roman" w:hint="eastAsia"/>
        </w:rPr>
        <w:t>实现</w:t>
      </w:r>
      <w:r w:rsidRPr="00DD109B">
        <w:rPr>
          <w:rFonts w:ascii="Times New Roman" w:hAnsi="Times New Roman" w:hint="eastAsia"/>
        </w:rPr>
        <w:t>Cartographer</w:t>
      </w:r>
      <w:r w:rsidRPr="00DD109B">
        <w:rPr>
          <w:rFonts w:ascii="Times New Roman" w:hAnsi="Times New Roman" w:hint="eastAsia"/>
        </w:rPr>
        <w:t>等二维的</w:t>
      </w:r>
      <w:r w:rsidRPr="00DD109B">
        <w:rPr>
          <w:rFonts w:ascii="Times New Roman" w:hAnsi="Times New Roman" w:hint="eastAsia"/>
        </w:rPr>
        <w:t>S</w:t>
      </w:r>
      <w:r w:rsidRPr="00DD109B">
        <w:rPr>
          <w:rFonts w:ascii="Times New Roman" w:hAnsi="Times New Roman"/>
        </w:rPr>
        <w:t>LAM</w:t>
      </w:r>
      <w:r w:rsidRPr="00DD109B">
        <w:rPr>
          <w:rFonts w:ascii="Times New Roman" w:hAnsi="Times New Roman" w:hint="eastAsia"/>
        </w:rPr>
        <w:t>建图方法以及相应的算法。</w:t>
      </w:r>
    </w:p>
    <w:p w14:paraId="4EB31D42" w14:textId="77777777" w:rsidR="004B001B" w:rsidRPr="004B001B" w:rsidRDefault="004B001B" w:rsidP="004B001B"/>
    <w:p w14:paraId="387E19ED" w14:textId="5B63F770" w:rsidR="004B001B" w:rsidRDefault="004B001B" w:rsidP="004B001B">
      <w:pPr>
        <w:pStyle w:val="3"/>
      </w:pPr>
      <w:r>
        <w:rPr>
          <w:rFonts w:hint="eastAsia"/>
        </w:rPr>
        <w:t>算法细节</w:t>
      </w:r>
    </w:p>
    <w:p w14:paraId="34B45F9A" w14:textId="6E7B02EF" w:rsidR="008476BB" w:rsidRDefault="00C62384" w:rsidP="008476BB">
      <w:pPr>
        <w:pStyle w:val="4"/>
      </w:pPr>
      <w:r>
        <w:rPr>
          <w:rFonts w:hint="eastAsia"/>
        </w:rPr>
        <w:t>一、</w:t>
      </w:r>
      <w:r w:rsidR="008476BB">
        <w:rPr>
          <w:rFonts w:hint="eastAsia"/>
        </w:rPr>
        <w:t>RikiROBOT平台的组成和搭建</w:t>
      </w:r>
    </w:p>
    <w:p w14:paraId="3A3D1F90" w14:textId="6D740BA7" w:rsidR="00F40230" w:rsidRDefault="00F40230" w:rsidP="00F40230">
      <w:r>
        <w:rPr>
          <w:rFonts w:hint="eastAsia"/>
        </w:rPr>
        <w:t>两驱三轮</w:t>
      </w:r>
      <w:r w:rsidR="00DA7E71">
        <w:rPr>
          <w:rFonts w:hint="eastAsia"/>
        </w:rPr>
        <w:t>智能机器人平台，（主要包括深度摄像头+激光雷达+工控机+</w:t>
      </w:r>
      <w:r w:rsidR="0099102C">
        <w:t>SM</w:t>
      </w:r>
      <w:r w:rsidR="0099102C">
        <w:rPr>
          <w:rFonts w:hint="eastAsia"/>
        </w:rPr>
        <w:t>32</w:t>
      </w:r>
      <w:r w:rsidR="00DA7E71">
        <w:rPr>
          <w:rFonts w:hint="eastAsia"/>
        </w:rPr>
        <w:t>驱动板+小车平台</w:t>
      </w:r>
      <w:r w:rsidR="0099102C">
        <w:rPr>
          <w:rFonts w:hint="eastAsia"/>
        </w:rPr>
        <w:t>-12</w:t>
      </w:r>
      <w:r w:rsidR="0099102C">
        <w:t>V</w:t>
      </w:r>
      <w:r w:rsidR="0099102C">
        <w:rPr>
          <w:rFonts w:hint="eastAsia"/>
        </w:rPr>
        <w:t>大扭力带编码器电机</w:t>
      </w:r>
      <w:r w:rsidR="00DA7E71">
        <w:rPr>
          <w:rFonts w:hint="eastAsia"/>
        </w:rPr>
        <w:t>）</w:t>
      </w:r>
    </w:p>
    <w:p w14:paraId="27802469" w14:textId="0E82CCD5" w:rsidR="00DA7E71" w:rsidRDefault="00DA7E71" w:rsidP="00F40230">
      <w:r>
        <w:rPr>
          <w:noProof/>
        </w:rPr>
        <w:lastRenderedPageBreak/>
        <w:drawing>
          <wp:inline distT="0" distB="0" distL="0" distR="0" wp14:anchorId="09399496" wp14:editId="63C0E0AC">
            <wp:extent cx="4759325" cy="3646170"/>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59325" cy="3646170"/>
                    </a:xfrm>
                    <a:prstGeom prst="rect">
                      <a:avLst/>
                    </a:prstGeom>
                    <a:noFill/>
                    <a:ln>
                      <a:noFill/>
                    </a:ln>
                  </pic:spPr>
                </pic:pic>
              </a:graphicData>
            </a:graphic>
          </wp:inline>
        </w:drawing>
      </w:r>
    </w:p>
    <w:p w14:paraId="4AF8B3F6" w14:textId="5BF27E2E" w:rsidR="00DA7E71" w:rsidRDefault="00DA7E71" w:rsidP="00F40230">
      <w:r>
        <w:rPr>
          <w:rFonts w:hint="eastAsia"/>
        </w:rPr>
        <w:t>平台由三层空间组成，</w:t>
      </w:r>
      <w:r w:rsidR="00797420">
        <w:rPr>
          <w:rFonts w:hint="eastAsia"/>
        </w:rPr>
        <w:t>系统主要分为</w:t>
      </w:r>
      <w:r w:rsidR="00797420" w:rsidRPr="00797420">
        <w:rPr>
          <w:rStyle w:val="ab"/>
          <w:u w:val="single"/>
        </w:rPr>
        <w:t>执行机构、驱动系统、传感系统和控制系统</w:t>
      </w:r>
      <w:r w:rsidR="00797420">
        <w:t>。</w:t>
      </w:r>
    </w:p>
    <w:p w14:paraId="00DF9C4E" w14:textId="60C2308E" w:rsidR="00E803E7" w:rsidRDefault="00E803E7" w:rsidP="002E1097">
      <w:pPr>
        <w:pStyle w:val="a9"/>
        <w:numPr>
          <w:ilvl w:val="0"/>
          <w:numId w:val="55"/>
        </w:numPr>
        <w:ind w:firstLineChars="0"/>
      </w:pPr>
      <w:r w:rsidRPr="00E803E7">
        <w:rPr>
          <w:b/>
          <w:bCs/>
        </w:rPr>
        <w:t>执行机构</w:t>
      </w:r>
      <w:r>
        <w:t>：人体的手和脚，直接面向工作对象的</w:t>
      </w:r>
      <w:r w:rsidRPr="00E803E7">
        <w:rPr>
          <w:b/>
          <w:bCs/>
        </w:rPr>
        <w:t>机械装置</w:t>
      </w:r>
    </w:p>
    <w:p w14:paraId="14CD9D91" w14:textId="1B810ABE" w:rsidR="00E803E7" w:rsidRDefault="00E803E7" w:rsidP="002E1097">
      <w:pPr>
        <w:pStyle w:val="a9"/>
        <w:numPr>
          <w:ilvl w:val="0"/>
          <w:numId w:val="55"/>
        </w:numPr>
        <w:ind w:firstLineChars="0"/>
      </w:pPr>
      <w:r w:rsidRPr="00E803E7">
        <w:rPr>
          <w:b/>
          <w:bCs/>
        </w:rPr>
        <w:t>驱动系统</w:t>
      </w:r>
      <w:r>
        <w:t>：人体的肌肉和筋络，负责驱动执行机构，</w:t>
      </w:r>
      <w:r w:rsidRPr="00E803E7">
        <w:rPr>
          <w:b/>
          <w:bCs/>
        </w:rPr>
        <w:t>将控制系统下达的命令转换成执行机构需要的信号</w:t>
      </w:r>
      <w:r>
        <w:t>；</w:t>
      </w:r>
    </w:p>
    <w:p w14:paraId="4085EBDF" w14:textId="02A9711B" w:rsidR="00E803E7" w:rsidRDefault="00E803E7" w:rsidP="002E1097">
      <w:pPr>
        <w:pStyle w:val="a9"/>
        <w:numPr>
          <w:ilvl w:val="0"/>
          <w:numId w:val="55"/>
        </w:numPr>
        <w:ind w:firstLineChars="0"/>
      </w:pPr>
      <w:r w:rsidRPr="00E803E7">
        <w:rPr>
          <w:b/>
          <w:bCs/>
        </w:rPr>
        <w:t>传感系统</w:t>
      </w:r>
      <w:r>
        <w:t>：人体的感官和神经，主要完成信号的</w:t>
      </w:r>
      <w:r w:rsidRPr="00E803E7">
        <w:rPr>
          <w:b/>
          <w:bCs/>
        </w:rPr>
        <w:t>输入和反馈</w:t>
      </w:r>
      <w:r>
        <w:t>，包括内部传感器（里程计、IMU等）和外部传感器系统（摄像头、激光雷达等）；</w:t>
      </w:r>
    </w:p>
    <w:p w14:paraId="3964C445" w14:textId="524346ED" w:rsidR="00E803E7" w:rsidRDefault="00E803E7" w:rsidP="002E1097">
      <w:pPr>
        <w:pStyle w:val="a9"/>
        <w:numPr>
          <w:ilvl w:val="0"/>
          <w:numId w:val="55"/>
        </w:numPr>
        <w:ind w:firstLineChars="0"/>
      </w:pPr>
      <w:r w:rsidRPr="00E803E7">
        <w:rPr>
          <w:b/>
          <w:bCs/>
        </w:rPr>
        <w:t>控制系统</w:t>
      </w:r>
      <w:r>
        <w:t>：人体的大脑，</w:t>
      </w:r>
      <w:r w:rsidRPr="00E803E7">
        <w:rPr>
          <w:b/>
          <w:bCs/>
        </w:rPr>
        <w:t>实现任务即信息的处理，输出控制命令信号</w:t>
      </w:r>
      <w:r>
        <w:t>；控制系统需要基于处理器（</w:t>
      </w:r>
      <w:r>
        <w:rPr>
          <w:rFonts w:hint="eastAsia"/>
        </w:rPr>
        <w:t>树莓</w:t>
      </w:r>
      <w:r>
        <w:t>派、</w:t>
      </w:r>
      <w:r w:rsidRPr="00E803E7">
        <w:rPr>
          <w:b/>
          <w:bCs/>
        </w:rPr>
        <w:t>工控机</w:t>
      </w:r>
      <w:r>
        <w:t>、TK2等）实现，在处理器之上，控制系统需要完成机器人的算法处理、关节控制、人机交互等丰富的功能；</w:t>
      </w:r>
    </w:p>
    <w:p w14:paraId="7A04D620" w14:textId="184A61ED" w:rsidR="001753C6" w:rsidRDefault="001753C6" w:rsidP="001753C6">
      <w:r>
        <w:object w:dxaOrig="11681" w:dyaOrig="3715" w14:anchorId="47E8C532">
          <v:shape id="_x0000_i1026" type="#_x0000_t75" style="width:415.35pt;height:131.95pt" o:ole="">
            <v:imagedata r:id="rId38" o:title=""/>
          </v:shape>
          <o:OLEObject Type="Embed" ProgID="Visio.Drawing.11" ShapeID="_x0000_i1026" DrawAspect="Content" ObjectID="_1650957160" r:id="rId39"/>
        </w:object>
      </w:r>
    </w:p>
    <w:p w14:paraId="55A98148" w14:textId="42FBF579" w:rsidR="00E803E7" w:rsidRDefault="00C62384" w:rsidP="00E803E7">
      <w:pPr>
        <w:pStyle w:val="5"/>
      </w:pPr>
      <w:r>
        <w:rPr>
          <w:rFonts w:hint="eastAsia"/>
        </w:rPr>
        <w:lastRenderedPageBreak/>
        <w:t>1*</w:t>
      </w:r>
      <w:r w:rsidR="00E803E7">
        <w:rPr>
          <w:rFonts w:hint="eastAsia"/>
        </w:rPr>
        <w:t>执行机构</w:t>
      </w:r>
    </w:p>
    <w:p w14:paraId="02FF540B" w14:textId="4A94CFE6" w:rsidR="00E803E7" w:rsidRDefault="00E803E7" w:rsidP="00E803E7">
      <w:pPr>
        <w:pStyle w:val="a9"/>
        <w:ind w:left="420" w:firstLineChars="0" w:firstLine="0"/>
      </w:pPr>
      <w:r w:rsidRPr="00E803E7">
        <w:rPr>
          <w:noProof/>
        </w:rPr>
        <w:drawing>
          <wp:inline distT="0" distB="0" distL="0" distR="0" wp14:anchorId="65457144" wp14:editId="34EB32E7">
            <wp:extent cx="5274310" cy="112966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129665"/>
                    </a:xfrm>
                    <a:prstGeom prst="rect">
                      <a:avLst/>
                    </a:prstGeom>
                    <a:noFill/>
                    <a:ln>
                      <a:noFill/>
                    </a:ln>
                  </pic:spPr>
                </pic:pic>
              </a:graphicData>
            </a:graphic>
          </wp:inline>
        </w:drawing>
      </w:r>
    </w:p>
    <w:p w14:paraId="49F878A1" w14:textId="73C230EB" w:rsidR="00E803E7" w:rsidRDefault="00C62384" w:rsidP="00E803E7">
      <w:pPr>
        <w:pStyle w:val="5"/>
      </w:pPr>
      <w:r>
        <w:rPr>
          <w:rFonts w:hint="eastAsia"/>
        </w:rPr>
        <w:t>2*</w:t>
      </w:r>
      <w:r w:rsidR="00E803E7">
        <w:rPr>
          <w:rFonts w:hint="eastAsia"/>
        </w:rPr>
        <w:t>驱动系统</w:t>
      </w:r>
    </w:p>
    <w:p w14:paraId="022B493E" w14:textId="35B947D9" w:rsidR="00E803E7" w:rsidRDefault="00E803E7" w:rsidP="00E803E7">
      <w:pPr>
        <w:pStyle w:val="a9"/>
        <w:ind w:left="420" w:firstLineChars="0" w:firstLine="0"/>
      </w:pPr>
      <w:r w:rsidRPr="00E803E7">
        <w:t>riki 的平台搭载了如图所示的</w:t>
      </w:r>
      <w:r w:rsidRPr="0099102C">
        <w:rPr>
          <w:b/>
          <w:bCs/>
        </w:rPr>
        <w:t>底层驱动板</w:t>
      </w:r>
      <w:r w:rsidRPr="00E803E7">
        <w:t>，其中集成了</w:t>
      </w:r>
      <w:r w:rsidRPr="0099102C">
        <w:rPr>
          <w:b/>
          <w:bCs/>
        </w:rPr>
        <w:t>电源驱动</w:t>
      </w:r>
      <w:r w:rsidRPr="00E803E7">
        <w:t>、</w:t>
      </w:r>
      <w:r w:rsidRPr="0099102C">
        <w:rPr>
          <w:b/>
          <w:bCs/>
        </w:rPr>
        <w:t>电机驱动</w:t>
      </w:r>
      <w:r w:rsidRPr="00E803E7">
        <w:t>、</w:t>
      </w:r>
      <w:r w:rsidRPr="0099102C">
        <w:rPr>
          <w:b/>
          <w:bCs/>
        </w:rPr>
        <w:t>姿态传感器接口</w:t>
      </w:r>
      <w:r w:rsidRPr="00E803E7">
        <w:t>等底层驱动功能；</w:t>
      </w:r>
    </w:p>
    <w:p w14:paraId="20061E36" w14:textId="0B93AE1B" w:rsidR="00E803E7" w:rsidRDefault="00E803E7" w:rsidP="00E803E7">
      <w:pPr>
        <w:pStyle w:val="a9"/>
        <w:ind w:left="420" w:firstLineChars="0" w:firstLine="0"/>
      </w:pPr>
      <w:r w:rsidRPr="00E803E7">
        <w:rPr>
          <w:noProof/>
        </w:rPr>
        <w:drawing>
          <wp:inline distT="0" distB="0" distL="0" distR="0" wp14:anchorId="757FD0A9" wp14:editId="0153EC0F">
            <wp:extent cx="5274310" cy="495808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958080"/>
                    </a:xfrm>
                    <a:prstGeom prst="rect">
                      <a:avLst/>
                    </a:prstGeom>
                    <a:noFill/>
                    <a:ln>
                      <a:noFill/>
                    </a:ln>
                  </pic:spPr>
                </pic:pic>
              </a:graphicData>
            </a:graphic>
          </wp:inline>
        </w:drawing>
      </w:r>
    </w:p>
    <w:p w14:paraId="08443379" w14:textId="77777777" w:rsidR="00E803E7" w:rsidRDefault="00E803E7" w:rsidP="0099102C">
      <w:pPr>
        <w:pStyle w:val="6"/>
      </w:pPr>
      <w:r>
        <w:t>1、</w:t>
      </w:r>
      <w:r w:rsidRPr="00E803E7">
        <w:t>电源子系统</w:t>
      </w:r>
    </w:p>
    <w:p w14:paraId="3B776F2A" w14:textId="6918769B" w:rsidR="00E803E7" w:rsidRDefault="00E803E7" w:rsidP="00E803E7">
      <w:pPr>
        <w:pStyle w:val="a9"/>
        <w:ind w:left="420"/>
      </w:pPr>
      <w:r>
        <w:rPr>
          <w:rFonts w:hint="eastAsia"/>
        </w:rPr>
        <w:t>一般的机器人平台需要有个电源子系统，但是</w:t>
      </w:r>
      <w:r>
        <w:t>riki家的电源是</w:t>
      </w:r>
      <w:r w:rsidRPr="0099102C">
        <w:rPr>
          <w:b/>
          <w:bCs/>
        </w:rPr>
        <w:t xml:space="preserve"> 12V</w:t>
      </w:r>
      <w:r>
        <w:t xml:space="preserve">  2800mah的</w:t>
      </w:r>
      <w:r>
        <w:lastRenderedPageBreak/>
        <w:t>锂电池，直接给驱动板供电；驱动板通过</w:t>
      </w:r>
      <w:r w:rsidRPr="0099102C">
        <w:rPr>
          <w:b/>
          <w:bCs/>
        </w:rPr>
        <w:t>USB micro</w:t>
      </w:r>
      <w:r>
        <w:t>的通讯端口给工控机供电、通过</w:t>
      </w:r>
      <w:r w:rsidRPr="00417B8A">
        <w:rPr>
          <w:b/>
          <w:bCs/>
        </w:rPr>
        <w:t>电机接口</w:t>
      </w:r>
      <w:r>
        <w:t>给两个主动轮供电、通过</w:t>
      </w:r>
      <w:r w:rsidRPr="00417B8A">
        <w:rPr>
          <w:b/>
          <w:bCs/>
        </w:rPr>
        <w:t>传感器接口</w:t>
      </w:r>
      <w:r>
        <w:t>给9轴IMU供电。</w:t>
      </w:r>
    </w:p>
    <w:p w14:paraId="6FF07FA9" w14:textId="77777777" w:rsidR="00E803E7" w:rsidRDefault="00E803E7" w:rsidP="00417B8A">
      <w:pPr>
        <w:pStyle w:val="6"/>
      </w:pPr>
      <w:r>
        <w:t>2、</w:t>
      </w:r>
      <w:r w:rsidRPr="00417B8A">
        <w:t>电机驱动子系统</w:t>
      </w:r>
    </w:p>
    <w:p w14:paraId="785E7BB0" w14:textId="77777777" w:rsidR="00E803E7" w:rsidRDefault="00E803E7" w:rsidP="00E803E7">
      <w:pPr>
        <w:pStyle w:val="a9"/>
        <w:ind w:left="420"/>
      </w:pPr>
      <w:r>
        <w:rPr>
          <w:rFonts w:hint="eastAsia"/>
        </w:rPr>
        <w:t>直流电机的驱动子系统自上而下可分为两部分，第一部分是</w:t>
      </w:r>
      <w:r w:rsidRPr="00417B8A">
        <w:rPr>
          <w:rFonts w:hint="eastAsia"/>
          <w:b/>
          <w:bCs/>
        </w:rPr>
        <w:t>与电机直连的电机驱动模块，</w:t>
      </w:r>
      <w:r>
        <w:rPr>
          <w:rFonts w:hint="eastAsia"/>
        </w:rPr>
        <w:t>可将上层下达的控制信号转换为电机需要的电源信号；第二部分是</w:t>
      </w:r>
      <w:r w:rsidRPr="00417B8A">
        <w:rPr>
          <w:rFonts w:hint="eastAsia"/>
          <w:b/>
          <w:bCs/>
        </w:rPr>
        <w:t>电机控制模块</w:t>
      </w:r>
      <w:r>
        <w:rPr>
          <w:rFonts w:hint="eastAsia"/>
        </w:rPr>
        <w:t>，接收控制系统的运动命令，实现对电机的</w:t>
      </w:r>
      <w:r w:rsidRPr="00417B8A">
        <w:rPr>
          <w:rFonts w:hint="eastAsia"/>
          <w:b/>
          <w:bCs/>
        </w:rPr>
        <w:t>闭环驱动控制</w:t>
      </w:r>
      <w:r>
        <w:rPr>
          <w:rFonts w:hint="eastAsia"/>
        </w:rPr>
        <w:t>；</w:t>
      </w:r>
    </w:p>
    <w:p w14:paraId="5BBC1489" w14:textId="77777777" w:rsidR="00E803E7" w:rsidRDefault="00E803E7" w:rsidP="00417B8A">
      <w:pPr>
        <w:pStyle w:val="6"/>
      </w:pPr>
      <w:r>
        <w:t>3、传感器接口（9轴IMU、里程计）</w:t>
      </w:r>
    </w:p>
    <w:p w14:paraId="3B8AED32" w14:textId="4B003259" w:rsidR="00E803E7" w:rsidRDefault="00E803E7" w:rsidP="00E803E7">
      <w:pPr>
        <w:pStyle w:val="a9"/>
        <w:ind w:left="420" w:firstLineChars="0" w:firstLine="0"/>
      </w:pPr>
      <w:r>
        <w:t>riki将部分传感器接口集成到驱动板上，可以处理9轴IMU、里程计等传感器的信号；</w:t>
      </w:r>
    </w:p>
    <w:p w14:paraId="6198517A" w14:textId="317F8931" w:rsidR="00E803E7" w:rsidRDefault="00C62384" w:rsidP="00CF71CE">
      <w:pPr>
        <w:pStyle w:val="5"/>
      </w:pPr>
      <w:r>
        <w:rPr>
          <w:rFonts w:hint="eastAsia"/>
        </w:rPr>
        <w:t>3*</w:t>
      </w:r>
      <w:r w:rsidR="00CF71CE">
        <w:rPr>
          <w:rFonts w:hint="eastAsia"/>
        </w:rPr>
        <w:t>传感器系统</w:t>
      </w:r>
    </w:p>
    <w:p w14:paraId="4363D8CF" w14:textId="66EB0D6A" w:rsidR="00CF71CE" w:rsidRPr="00036009" w:rsidRDefault="00CF71CE" w:rsidP="00036009">
      <w:pPr>
        <w:pStyle w:val="6"/>
      </w:pPr>
      <w:r w:rsidRPr="00036009">
        <w:rPr>
          <w:rFonts w:hint="eastAsia"/>
        </w:rPr>
        <w:t>内部传感器</w:t>
      </w:r>
    </w:p>
    <w:p w14:paraId="6B741FD8" w14:textId="3C4AF3EF" w:rsidR="00CF71CE" w:rsidRDefault="00CF71CE" w:rsidP="00CF71CE">
      <w:pPr>
        <w:widowControl/>
        <w:jc w:val="left"/>
        <w:rPr>
          <w:rFonts w:ascii="微软雅黑" w:eastAsia="微软雅黑" w:hAnsi="微软雅黑" w:cs="宋体"/>
          <w:color w:val="4D4D4D"/>
          <w:kern w:val="0"/>
          <w:sz w:val="24"/>
          <w:szCs w:val="24"/>
        </w:rPr>
      </w:pPr>
      <w:r w:rsidRPr="00CF71CE">
        <w:rPr>
          <w:rFonts w:ascii="微软雅黑" w:eastAsia="微软雅黑" w:hAnsi="微软雅黑" w:cs="宋体" w:hint="eastAsia"/>
          <w:color w:val="4D4D4D"/>
          <w:kern w:val="0"/>
          <w:sz w:val="24"/>
          <w:szCs w:val="24"/>
        </w:rPr>
        <w:t>riki的内部传感器包括GY-85 九轴IMU以及集成在小车主动轮上的编码器；</w:t>
      </w:r>
    </w:p>
    <w:p w14:paraId="227CE3CE" w14:textId="1158B103" w:rsidR="00036009" w:rsidRPr="00CF71CE" w:rsidRDefault="00036009" w:rsidP="00036009">
      <w:pPr>
        <w:pStyle w:val="7"/>
        <w:rPr>
          <w:rFonts w:ascii="宋体" w:eastAsia="宋体" w:hAnsi="宋体"/>
        </w:rPr>
      </w:pPr>
      <w:r>
        <w:rPr>
          <w:rFonts w:hint="eastAsia"/>
        </w:rPr>
        <w:t>G</w:t>
      </w:r>
      <w:r>
        <w:t xml:space="preserve">Y-85 </w:t>
      </w:r>
      <w:r>
        <w:rPr>
          <w:rFonts w:hint="eastAsia"/>
        </w:rPr>
        <w:t>九轴I</w:t>
      </w:r>
      <w:r>
        <w:t>MU</w:t>
      </w:r>
    </w:p>
    <w:p w14:paraId="60F6918F" w14:textId="0ED6E3DF" w:rsidR="00CF71CE" w:rsidRDefault="00CF71CE" w:rsidP="00CF71CE">
      <w:pPr>
        <w:widowControl/>
        <w:jc w:val="left"/>
        <w:rPr>
          <w:rFonts w:ascii="微软雅黑" w:eastAsia="微软雅黑" w:hAnsi="微软雅黑" w:cs="宋体"/>
          <w:color w:val="4EA1DB"/>
          <w:kern w:val="0"/>
          <w:sz w:val="13"/>
          <w:szCs w:val="13"/>
          <w:u w:val="single"/>
        </w:rPr>
      </w:pPr>
      <w:r w:rsidRPr="00036009">
        <w:rPr>
          <w:rStyle w:val="70"/>
          <w:rFonts w:hint="eastAsia"/>
          <w:sz w:val="18"/>
          <w:szCs w:val="18"/>
        </w:rPr>
        <w:t>GY-85 九轴IMU链接：</w:t>
      </w:r>
      <w:hyperlink r:id="rId42" w:history="1">
        <w:r w:rsidRPr="00ED1F2F">
          <w:rPr>
            <w:rFonts w:ascii="微软雅黑" w:eastAsia="微软雅黑" w:hAnsi="微软雅黑" w:cs="宋体" w:hint="eastAsia"/>
            <w:color w:val="4EA1DB"/>
            <w:kern w:val="0"/>
            <w:sz w:val="13"/>
            <w:szCs w:val="13"/>
            <w:u w:val="single"/>
          </w:rPr>
          <w:t>https://detail.tmall.com/item.htm?spm=a230r.1.14.20.c6312336FAOwMf&amp;id=41337816280&amp;ns=1&amp;abbucket=12</w:t>
        </w:r>
      </w:hyperlink>
    </w:p>
    <w:p w14:paraId="64F0A465" w14:textId="00F53621" w:rsidR="00036009" w:rsidRDefault="00036009" w:rsidP="00CF71CE">
      <w:pPr>
        <w:widowControl/>
        <w:jc w:val="left"/>
        <w:rPr>
          <w:rFonts w:ascii="微软雅黑" w:eastAsia="微软雅黑" w:hAnsi="微软雅黑" w:cs="宋体"/>
          <w:color w:val="4EA1DB"/>
          <w:kern w:val="0"/>
          <w:sz w:val="13"/>
          <w:szCs w:val="13"/>
          <w:u w:val="single"/>
        </w:rPr>
      </w:pPr>
      <w:r w:rsidRPr="00CF71CE">
        <w:rPr>
          <w:noProof/>
        </w:rPr>
        <w:drawing>
          <wp:inline distT="0" distB="0" distL="0" distR="0" wp14:anchorId="67168542" wp14:editId="66032764">
            <wp:extent cx="3001459" cy="1321263"/>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77468" cy="1354723"/>
                    </a:xfrm>
                    <a:prstGeom prst="rect">
                      <a:avLst/>
                    </a:prstGeom>
                    <a:noFill/>
                    <a:ln>
                      <a:noFill/>
                    </a:ln>
                  </pic:spPr>
                </pic:pic>
              </a:graphicData>
            </a:graphic>
          </wp:inline>
        </w:drawing>
      </w:r>
      <w:r w:rsidRPr="00CF71CE">
        <w:rPr>
          <w:noProof/>
        </w:rPr>
        <w:drawing>
          <wp:inline distT="0" distB="0" distL="0" distR="0" wp14:anchorId="5A2A360D" wp14:editId="2068750E">
            <wp:extent cx="1501346" cy="1323086"/>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23807" cy="1342880"/>
                    </a:xfrm>
                    <a:prstGeom prst="rect">
                      <a:avLst/>
                    </a:prstGeom>
                    <a:noFill/>
                    <a:ln>
                      <a:noFill/>
                    </a:ln>
                  </pic:spPr>
                </pic:pic>
              </a:graphicData>
            </a:graphic>
          </wp:inline>
        </w:drawing>
      </w:r>
    </w:p>
    <w:p w14:paraId="0FFC1E1C" w14:textId="6EB0F918" w:rsidR="00036009" w:rsidRDefault="00036009" w:rsidP="00036009">
      <w:pPr>
        <w:pStyle w:val="7"/>
        <w:rPr>
          <w:rStyle w:val="70"/>
          <w:sz w:val="18"/>
          <w:szCs w:val="18"/>
        </w:rPr>
      </w:pPr>
      <w:r>
        <w:rPr>
          <w:rStyle w:val="70"/>
          <w:rFonts w:hint="eastAsia"/>
          <w:sz w:val="18"/>
          <w:szCs w:val="18"/>
        </w:rPr>
        <w:t>霍尔编码器</w:t>
      </w:r>
    </w:p>
    <w:p w14:paraId="5FE42D82" w14:textId="1835B910" w:rsidR="00CF71CE" w:rsidRPr="00036009" w:rsidRDefault="00CF71CE" w:rsidP="00036009">
      <w:pPr>
        <w:widowControl/>
        <w:jc w:val="left"/>
        <w:rPr>
          <w:rFonts w:ascii="宋体" w:eastAsia="宋体" w:hAnsi="宋体" w:cs="宋体"/>
          <w:kern w:val="0"/>
          <w:sz w:val="24"/>
          <w:szCs w:val="24"/>
        </w:rPr>
      </w:pPr>
      <w:r w:rsidRPr="00036009">
        <w:rPr>
          <w:rStyle w:val="70"/>
          <w:rFonts w:hint="eastAsia"/>
          <w:sz w:val="18"/>
          <w:szCs w:val="18"/>
        </w:rPr>
        <w:t>霍尔码器链接：</w:t>
      </w:r>
      <w:hyperlink r:id="rId45" w:anchor="detail" w:history="1">
        <w:r w:rsidRPr="00ED1F2F">
          <w:rPr>
            <w:rFonts w:ascii="微软雅黑" w:eastAsia="微软雅黑" w:hAnsi="微软雅黑" w:cs="宋体" w:hint="eastAsia"/>
            <w:color w:val="4EA1DB"/>
            <w:kern w:val="0"/>
            <w:sz w:val="13"/>
            <w:szCs w:val="13"/>
            <w:u w:val="single"/>
          </w:rPr>
          <w:t>https://item.taobao.com/item.htm?spm=a230r.1.14.60.6b2a181dCRD5Qt&amp;id=556442142947&amp;ns=1&amp;abbucket=12#detail</w:t>
        </w:r>
      </w:hyperlink>
    </w:p>
    <w:p w14:paraId="4EE0A74B" w14:textId="600969C9" w:rsidR="00CF71CE" w:rsidRDefault="00CF71CE" w:rsidP="00E803E7">
      <w:r w:rsidRPr="00CF71CE">
        <w:rPr>
          <w:noProof/>
        </w:rPr>
        <w:drawing>
          <wp:inline distT="0" distB="0" distL="0" distR="0" wp14:anchorId="1CBDDA99" wp14:editId="19097CEF">
            <wp:extent cx="1790562" cy="1384094"/>
            <wp:effectExtent l="0" t="0" r="63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89003" cy="1460189"/>
                    </a:xfrm>
                    <a:prstGeom prst="rect">
                      <a:avLst/>
                    </a:prstGeom>
                    <a:noFill/>
                    <a:ln>
                      <a:noFill/>
                    </a:ln>
                  </pic:spPr>
                </pic:pic>
              </a:graphicData>
            </a:graphic>
          </wp:inline>
        </w:drawing>
      </w:r>
      <w:r w:rsidR="00ED1F2F" w:rsidRPr="00CF71CE">
        <w:rPr>
          <w:noProof/>
        </w:rPr>
        <w:drawing>
          <wp:inline distT="0" distB="0" distL="0" distR="0" wp14:anchorId="75D5DC49" wp14:editId="7E6B89AC">
            <wp:extent cx="3132455" cy="139606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76520" cy="1415708"/>
                    </a:xfrm>
                    <a:prstGeom prst="rect">
                      <a:avLst/>
                    </a:prstGeom>
                    <a:noFill/>
                    <a:ln>
                      <a:noFill/>
                    </a:ln>
                  </pic:spPr>
                </pic:pic>
              </a:graphicData>
            </a:graphic>
          </wp:inline>
        </w:drawing>
      </w:r>
    </w:p>
    <w:p w14:paraId="471F0A11" w14:textId="04722DF2" w:rsidR="00CF71CE" w:rsidRDefault="00CF71CE" w:rsidP="00CF71CE">
      <w:pPr>
        <w:pStyle w:val="6"/>
      </w:pPr>
      <w:r>
        <w:rPr>
          <w:rFonts w:hint="eastAsia"/>
        </w:rPr>
        <w:lastRenderedPageBreak/>
        <w:t>外部传感器</w:t>
      </w:r>
    </w:p>
    <w:p w14:paraId="2B596047" w14:textId="10351857" w:rsidR="00CF71CE" w:rsidRDefault="00CF71CE" w:rsidP="00CF71CE">
      <w:r>
        <w:rPr>
          <w:rFonts w:hint="eastAsia"/>
        </w:rPr>
        <w:t>激光雷达之前是用的思岚A</w:t>
      </w:r>
      <w:r>
        <w:t>1</w:t>
      </w:r>
      <w:r>
        <w:rPr>
          <w:rFonts w:hint="eastAsia"/>
        </w:rPr>
        <w:t>，但是我们课题组有</w:t>
      </w:r>
      <w:r>
        <w:t>V</w:t>
      </w:r>
      <w:r>
        <w:rPr>
          <w:rFonts w:hint="eastAsia"/>
        </w:rPr>
        <w:t>elodyne</w:t>
      </w:r>
      <w:r>
        <w:t>VLP</w:t>
      </w:r>
      <w:r>
        <w:rPr>
          <w:rFonts w:hint="eastAsia"/>
        </w:rPr>
        <w:t>16所以直接用Velody</w:t>
      </w:r>
      <w:r>
        <w:t>neVLP</w:t>
      </w:r>
      <w:r>
        <w:rPr>
          <w:rFonts w:hint="eastAsia"/>
        </w:rPr>
        <w:t>16替换掉，因为后面会用这个激光雷达上实车。</w:t>
      </w:r>
    </w:p>
    <w:p w14:paraId="5FF376F4" w14:textId="56D4F429" w:rsidR="00036009" w:rsidRDefault="00036009" w:rsidP="00036009">
      <w:pPr>
        <w:pStyle w:val="7"/>
      </w:pPr>
      <w:r>
        <w:rPr>
          <w:rFonts w:hint="eastAsia"/>
        </w:rPr>
        <w:t>思岚A1</w:t>
      </w:r>
    </w:p>
    <w:p w14:paraId="737E7A02" w14:textId="3C70E9B4" w:rsidR="00CF71CE" w:rsidRDefault="00CF71CE" w:rsidP="00CF71CE">
      <w:r w:rsidRPr="00CF71CE">
        <w:rPr>
          <w:noProof/>
        </w:rPr>
        <w:drawing>
          <wp:inline distT="0" distB="0" distL="0" distR="0" wp14:anchorId="51242320" wp14:editId="395CE95A">
            <wp:extent cx="5274310" cy="33997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399790"/>
                    </a:xfrm>
                    <a:prstGeom prst="rect">
                      <a:avLst/>
                    </a:prstGeom>
                    <a:noFill/>
                    <a:ln>
                      <a:noFill/>
                    </a:ln>
                  </pic:spPr>
                </pic:pic>
              </a:graphicData>
            </a:graphic>
          </wp:inline>
        </w:drawing>
      </w:r>
    </w:p>
    <w:p w14:paraId="52C27E39" w14:textId="353E0CF7" w:rsidR="00CF71CE" w:rsidRDefault="00CF71CE" w:rsidP="00CF71CE">
      <w:r w:rsidRPr="00CF71CE">
        <w:rPr>
          <w:noProof/>
        </w:rPr>
        <w:lastRenderedPageBreak/>
        <w:drawing>
          <wp:inline distT="0" distB="0" distL="0" distR="0" wp14:anchorId="2C644918" wp14:editId="5CC7A881">
            <wp:extent cx="5274310" cy="43275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4327525"/>
                    </a:xfrm>
                    <a:prstGeom prst="rect">
                      <a:avLst/>
                    </a:prstGeom>
                    <a:noFill/>
                    <a:ln>
                      <a:noFill/>
                    </a:ln>
                  </pic:spPr>
                </pic:pic>
              </a:graphicData>
            </a:graphic>
          </wp:inline>
        </w:drawing>
      </w:r>
    </w:p>
    <w:p w14:paraId="684C0A07" w14:textId="583D471E" w:rsidR="00F54F8B" w:rsidRDefault="00F54F8B" w:rsidP="00CF71CE">
      <w:r>
        <w:rPr>
          <w:rFonts w:hint="eastAsia"/>
        </w:rPr>
        <w:t>Velody</w:t>
      </w:r>
      <w:r>
        <w:t>ne VLP</w:t>
      </w:r>
      <w:r>
        <w:rPr>
          <w:rFonts w:hint="eastAsia"/>
        </w:rPr>
        <w:t>16</w:t>
      </w:r>
      <w:r w:rsidR="00036009">
        <w:rPr>
          <w:rFonts w:hint="eastAsia"/>
        </w:rPr>
        <w:t>参数：</w:t>
      </w:r>
    </w:p>
    <w:p w14:paraId="41DE3845" w14:textId="0C817F39" w:rsidR="00036009" w:rsidRDefault="00036009" w:rsidP="00CF71CE">
      <w:r>
        <w:rPr>
          <w:rFonts w:hint="eastAsia"/>
        </w:rPr>
        <w:t>传感器的有效范围为100M</w:t>
      </w:r>
      <w:r>
        <w:t>,</w:t>
      </w:r>
      <w:r>
        <w:rPr>
          <w:rFonts w:hint="eastAsia"/>
        </w:rPr>
        <w:t>16个通道、大约3000000（30万）点/秒，360度水平视角，30度垂直视角（+-）度，工作电压大约为9-32</w:t>
      </w:r>
      <w:r>
        <w:t>V</w:t>
      </w:r>
    </w:p>
    <w:p w14:paraId="5731E9A3" w14:textId="2C004F26" w:rsidR="00CF71CE" w:rsidRDefault="00C62384" w:rsidP="00CF71CE">
      <w:pPr>
        <w:pStyle w:val="5"/>
      </w:pPr>
      <w:r>
        <w:rPr>
          <w:rFonts w:hint="eastAsia"/>
        </w:rPr>
        <w:t>4*</w:t>
      </w:r>
      <w:r w:rsidR="00CF71CE" w:rsidRPr="00CF71CE">
        <w:rPr>
          <w:rFonts w:hint="eastAsia"/>
        </w:rPr>
        <w:t>控制系统</w:t>
      </w:r>
    </w:p>
    <w:p w14:paraId="7FB26B9B" w14:textId="7E7BF7BF" w:rsidR="00CF71CE" w:rsidRDefault="00CF71CE" w:rsidP="001A3163">
      <w:pPr>
        <w:pStyle w:val="6"/>
      </w:pPr>
      <w:r>
        <w:rPr>
          <w:rFonts w:hint="eastAsia"/>
        </w:rPr>
        <w:t>硬件方案</w:t>
      </w:r>
    </w:p>
    <w:p w14:paraId="74DC48D4" w14:textId="405C4A5A" w:rsidR="001A3163" w:rsidRDefault="001A3163" w:rsidP="001A3163">
      <w:pPr>
        <w:rPr>
          <w:rFonts w:ascii="微软雅黑" w:eastAsia="微软雅黑" w:hAnsi="微软雅黑"/>
          <w:b/>
          <w:bCs/>
          <w:color w:val="F33B45"/>
        </w:rPr>
      </w:pPr>
      <w:r>
        <w:rPr>
          <w:rFonts w:ascii="微软雅黑" w:eastAsia="微软雅黑" w:hAnsi="微软雅黑" w:hint="eastAsia"/>
          <w:color w:val="4D4D4D"/>
        </w:rPr>
        <w:t>控制系统硬件选择上有两种方案：</w:t>
      </w:r>
      <w:r>
        <w:rPr>
          <w:rFonts w:ascii="微软雅黑" w:eastAsia="微软雅黑" w:hAnsi="微软雅黑" w:hint="eastAsia"/>
          <w:b/>
          <w:bCs/>
          <w:color w:val="F33B45"/>
        </w:rPr>
        <w:t>单处理器和多处理器。</w:t>
      </w:r>
    </w:p>
    <w:p w14:paraId="107B4C01" w14:textId="298FB3B4" w:rsidR="001A3163" w:rsidRPr="001A3163" w:rsidRDefault="001A3163" w:rsidP="001A3163">
      <w:r w:rsidRPr="001A3163">
        <w:rPr>
          <w:rFonts w:hint="eastAsia"/>
          <w:b/>
          <w:bCs/>
        </w:rPr>
        <w:t>单处理器</w:t>
      </w:r>
      <w:r w:rsidRPr="001A3163">
        <w:rPr>
          <w:rFonts w:hint="eastAsia"/>
        </w:rPr>
        <w:t>，就是使用PC作为控制系统平台，控制系统的功能在</w:t>
      </w:r>
      <w:r w:rsidRPr="001A3163">
        <w:rPr>
          <w:rFonts w:hint="eastAsia"/>
          <w:b/>
          <w:bCs/>
        </w:rPr>
        <w:t>PC上使用ROS系统实现</w:t>
      </w:r>
      <w:r w:rsidRPr="001A3163">
        <w:rPr>
          <w:rFonts w:hint="eastAsia"/>
        </w:rPr>
        <w:t>，通过</w:t>
      </w:r>
      <w:r w:rsidRPr="001A3163">
        <w:rPr>
          <w:rFonts w:hint="eastAsia"/>
          <w:b/>
          <w:bCs/>
        </w:rPr>
        <w:t>USB串口</w:t>
      </w:r>
      <w:r w:rsidRPr="001A3163">
        <w:rPr>
          <w:rFonts w:hint="eastAsia"/>
        </w:rPr>
        <w:t>与</w:t>
      </w:r>
      <w:r w:rsidRPr="001A3163">
        <w:rPr>
          <w:rFonts w:hint="eastAsia"/>
          <w:b/>
          <w:bCs/>
        </w:rPr>
        <w:t>机器人驱动板</w:t>
      </w:r>
      <w:r w:rsidRPr="001A3163">
        <w:rPr>
          <w:rFonts w:hint="eastAsia"/>
        </w:rPr>
        <w:t>直接通信，采集机器人信息并控制机器人移动，这种方案简单易用处理器性能强大，可很快实现ROS功能，但是PC机体大、灵活性差（必须用USB线跟驱动板相连接）、接口种类少、且无法进行远程监控，</w:t>
      </w:r>
      <w:r w:rsidRPr="001A3163">
        <w:rPr>
          <w:rFonts w:hint="eastAsia"/>
          <w:b/>
          <w:bCs/>
        </w:rPr>
        <w:t>不作为推荐方案。</w:t>
      </w:r>
      <w:r>
        <w:rPr>
          <w:rFonts w:hint="eastAsia"/>
          <w:b/>
          <w:bCs/>
        </w:rPr>
        <w:t>（可以用V</w:t>
      </w:r>
      <w:r>
        <w:rPr>
          <w:b/>
          <w:bCs/>
        </w:rPr>
        <w:t>NC V</w:t>
      </w:r>
      <w:r>
        <w:rPr>
          <w:rFonts w:hint="eastAsia"/>
          <w:b/>
          <w:bCs/>
        </w:rPr>
        <w:t>iewer进行远程控制）</w:t>
      </w:r>
    </w:p>
    <w:p w14:paraId="651F899E" w14:textId="77777777" w:rsidR="001A3163" w:rsidRPr="001A3163" w:rsidRDefault="001A3163" w:rsidP="001A3163">
      <w:r w:rsidRPr="001A3163">
        <w:rPr>
          <w:rFonts w:hint="eastAsia"/>
          <w:b/>
          <w:bCs/>
        </w:rPr>
        <w:t>多处理器，</w:t>
      </w:r>
      <w:r w:rsidRPr="001A3163">
        <w:rPr>
          <w:rFonts w:hint="eastAsia"/>
        </w:rPr>
        <w:t>针对第一种方案，做ROS开发的基本会选择“</w:t>
      </w:r>
      <w:r w:rsidRPr="001A3163">
        <w:rPr>
          <w:rFonts w:hint="eastAsia"/>
          <w:b/>
          <w:bCs/>
        </w:rPr>
        <w:t>PC+嵌入式系统</w:t>
      </w:r>
      <w:r w:rsidRPr="001A3163">
        <w:rPr>
          <w:rFonts w:hint="eastAsia"/>
        </w:rPr>
        <w:t>”的方案，我选择的是“PC+工控机Intel3865”，</w:t>
      </w:r>
      <w:r w:rsidRPr="001A3163">
        <w:rPr>
          <w:rFonts w:hint="eastAsia"/>
          <w:b/>
          <w:bCs/>
        </w:rPr>
        <w:t>将工控机搭载在机器人上作为机器人本体的控制系统</w:t>
      </w:r>
      <w:r w:rsidRPr="001A3163">
        <w:rPr>
          <w:rFonts w:hint="eastAsia"/>
        </w:rPr>
        <w:t>，PC通过无线网络与工控机连接，实现对机器人人的远程监控、图形化显示，以及处理复杂功能的运算。</w:t>
      </w:r>
    </w:p>
    <w:p w14:paraId="2F9D3C22" w14:textId="13F7DA70" w:rsidR="001A3163" w:rsidRDefault="00F169EF" w:rsidP="002E1097">
      <w:pPr>
        <w:pStyle w:val="a9"/>
        <w:numPr>
          <w:ilvl w:val="0"/>
          <w:numId w:val="56"/>
        </w:numPr>
        <w:ind w:firstLineChars="0"/>
      </w:pPr>
      <w:r w:rsidRPr="00F169EF">
        <w:t>如何实现工控机与PC机的通信？</w:t>
      </w:r>
    </w:p>
    <w:p w14:paraId="51D92F49" w14:textId="5703A733" w:rsidR="00F169EF" w:rsidRDefault="00F169EF" w:rsidP="00F169EF">
      <w:r w:rsidRPr="00F169EF">
        <w:rPr>
          <w:rFonts w:hint="eastAsia"/>
          <w:b/>
          <w:bCs/>
        </w:rPr>
        <w:t>设置IP地址，</w:t>
      </w:r>
      <w:r w:rsidRPr="00F169EF">
        <w:rPr>
          <w:rFonts w:hint="eastAsia"/>
        </w:rPr>
        <w:t>工控机与PC必须在同一个局域网下，分别在计算机roswing-K45VD、syw上</w:t>
      </w:r>
      <w:r w:rsidRPr="00F169EF">
        <w:rPr>
          <w:rFonts w:hint="eastAsia"/>
        </w:rPr>
        <w:lastRenderedPageBreak/>
        <w:t>使用ifconfig命令查看计算机的局域网IP地址，分别在两台计算机的/etc/hosts 文件中加入对方的IP地址和对应的计算机名</w:t>
      </w:r>
      <w:r>
        <w:rPr>
          <w:rFonts w:hint="eastAsia"/>
        </w:rPr>
        <w:t>，</w:t>
      </w:r>
      <w:r w:rsidRPr="00F169EF">
        <w:rPr>
          <w:rFonts w:hint="eastAsia"/>
        </w:rPr>
        <w:t>然后分别在两台计算机上ping下对方，看看网络是否畅通</w:t>
      </w:r>
      <w:r>
        <w:rPr>
          <w:rFonts w:hint="eastAsia"/>
        </w:rPr>
        <w:t>。</w:t>
      </w:r>
    </w:p>
    <w:p w14:paraId="4232247F" w14:textId="167B6B00" w:rsidR="00F54F8B" w:rsidRDefault="00F54F8B" w:rsidP="00F169EF">
      <w:r>
        <w:rPr>
          <w:rFonts w:hint="eastAsia"/>
        </w:rPr>
        <w:t>采用工控机+</w:t>
      </w:r>
      <w:r>
        <w:t>PC</w:t>
      </w:r>
      <w:r>
        <w:rPr>
          <w:rFonts w:hint="eastAsia"/>
        </w:rPr>
        <w:t>进行双控制模式（直接使用</w:t>
      </w:r>
      <w:r>
        <w:t xml:space="preserve">VNC </w:t>
      </w:r>
      <w:r>
        <w:rPr>
          <w:rFonts w:hint="eastAsia"/>
        </w:rPr>
        <w:t>进行远程控制）</w:t>
      </w:r>
    </w:p>
    <w:p w14:paraId="17C49660" w14:textId="55668814" w:rsidR="00F54F8B" w:rsidRDefault="00F54F8B" w:rsidP="00F54F8B">
      <w:pPr>
        <w:pStyle w:val="7"/>
      </w:pPr>
      <w:r w:rsidRPr="00F54F8B">
        <w:rPr>
          <w:rFonts w:hint="eastAsia"/>
        </w:rPr>
        <w:t>控制手柄</w:t>
      </w:r>
    </w:p>
    <w:p w14:paraId="597F3DF5" w14:textId="042A7797" w:rsidR="00F54F8B" w:rsidRPr="00F54F8B" w:rsidRDefault="00F54F8B" w:rsidP="00F54F8B">
      <w:r>
        <w:rPr>
          <w:rFonts w:hint="eastAsia"/>
        </w:rPr>
        <w:t>主要用的是罗技F710进行控制</w:t>
      </w:r>
    </w:p>
    <w:p w14:paraId="6C4C0F45" w14:textId="629D5033" w:rsidR="008476BB" w:rsidRDefault="00C62384" w:rsidP="008476BB">
      <w:pPr>
        <w:pStyle w:val="4"/>
      </w:pPr>
      <w:r>
        <w:rPr>
          <w:rFonts w:hint="eastAsia"/>
        </w:rPr>
        <w:t>二、</w:t>
      </w:r>
      <w:r w:rsidR="008476BB">
        <w:rPr>
          <w:rFonts w:hint="eastAsia"/>
        </w:rPr>
        <w:t>R</w:t>
      </w:r>
      <w:r w:rsidR="008476BB">
        <w:t xml:space="preserve">OS\SIMULINK </w:t>
      </w:r>
      <w:r w:rsidR="008476BB">
        <w:rPr>
          <w:rFonts w:hint="eastAsia"/>
        </w:rPr>
        <w:t>的调试通讯、对R</w:t>
      </w:r>
      <w:r w:rsidR="008476BB">
        <w:t xml:space="preserve">OS </w:t>
      </w:r>
      <w:r w:rsidR="008476BB">
        <w:rPr>
          <w:rFonts w:hint="eastAsia"/>
        </w:rPr>
        <w:t>进行网络环境配置</w:t>
      </w:r>
    </w:p>
    <w:p w14:paraId="3C36AFA3" w14:textId="1552DFE7" w:rsidR="001D109F" w:rsidRPr="001D109F" w:rsidRDefault="00C62384" w:rsidP="001D109F">
      <w:pPr>
        <w:pStyle w:val="5"/>
      </w:pPr>
      <w:r>
        <w:rPr>
          <w:rFonts w:hint="eastAsia"/>
        </w:rPr>
        <w:t>1.</w:t>
      </w:r>
      <w:r w:rsidR="001D109F">
        <w:rPr>
          <w:rFonts w:hint="eastAsia"/>
        </w:rPr>
        <w:t>R</w:t>
      </w:r>
      <w:r w:rsidR="001D109F">
        <w:t>OS</w:t>
      </w:r>
      <w:r w:rsidR="001D109F">
        <w:rPr>
          <w:rFonts w:hint="eastAsia"/>
        </w:rPr>
        <w:t>与Matlab</w:t>
      </w:r>
      <w:r w:rsidR="001D109F">
        <w:t xml:space="preserve"> </w:t>
      </w:r>
      <w:r w:rsidR="001D109F">
        <w:rPr>
          <w:rFonts w:hint="eastAsia"/>
        </w:rPr>
        <w:t>进行通讯连接</w:t>
      </w:r>
    </w:p>
    <w:p w14:paraId="191E27E2" w14:textId="77777777" w:rsidR="007B7F74" w:rsidRDefault="007B7F74" w:rsidP="007A0877">
      <w:r>
        <w:t>Matlab</w:t>
      </w:r>
      <w:r>
        <w:rPr>
          <w:rFonts w:hint="eastAsia"/>
        </w:rPr>
        <w:t>/</w:t>
      </w:r>
      <w:r>
        <w:t>S</w:t>
      </w:r>
      <w:r>
        <w:rPr>
          <w:rFonts w:hint="eastAsia"/>
        </w:rPr>
        <w:t>imulink可作为R</w:t>
      </w:r>
      <w:r>
        <w:t xml:space="preserve">OS </w:t>
      </w:r>
      <w:r>
        <w:rPr>
          <w:rFonts w:hint="eastAsia"/>
        </w:rPr>
        <w:t>master或者普通节点，实现在R</w:t>
      </w:r>
      <w:r>
        <w:t>OS</w:t>
      </w:r>
      <w:r>
        <w:rPr>
          <w:rFonts w:hint="eastAsia"/>
        </w:rPr>
        <w:t>中对节点的管理和通讯</w:t>
      </w:r>
    </w:p>
    <w:p w14:paraId="2E5A4B3D" w14:textId="7DCC13BD" w:rsidR="00BC3B06" w:rsidRDefault="007A0877" w:rsidP="007A0877">
      <w:r>
        <w:rPr>
          <w:rFonts w:hint="eastAsia"/>
        </w:rPr>
        <w:t>要求：</w:t>
      </w:r>
    </w:p>
    <w:p w14:paraId="27BB9114" w14:textId="61B97A44" w:rsidR="007B7F74" w:rsidRDefault="007A0877" w:rsidP="002E1097">
      <w:pPr>
        <w:pStyle w:val="a9"/>
        <w:numPr>
          <w:ilvl w:val="0"/>
          <w:numId w:val="51"/>
        </w:numPr>
        <w:ind w:firstLineChars="0"/>
      </w:pPr>
      <w:r>
        <w:rPr>
          <w:rFonts w:hint="eastAsia"/>
        </w:rPr>
        <w:t>R</w:t>
      </w:r>
      <w:r>
        <w:t>OS</w:t>
      </w:r>
      <w:r>
        <w:rPr>
          <w:rFonts w:hint="eastAsia"/>
        </w:rPr>
        <w:t>主机和Matlab</w:t>
      </w:r>
      <w:r>
        <w:t xml:space="preserve"> </w:t>
      </w:r>
      <w:r>
        <w:rPr>
          <w:rFonts w:hint="eastAsia"/>
        </w:rPr>
        <w:t>安装的从机要在同一个局域网下</w:t>
      </w:r>
      <w:r w:rsidR="00BC3B06">
        <w:rPr>
          <w:rFonts w:hint="eastAsia"/>
        </w:rPr>
        <w:t>，</w:t>
      </w:r>
    </w:p>
    <w:p w14:paraId="0E306C5A" w14:textId="77777777" w:rsidR="007B7F74" w:rsidRDefault="007B7F74" w:rsidP="007B7F74">
      <w:pPr>
        <w:pStyle w:val="a9"/>
        <w:ind w:left="420" w:firstLineChars="0" w:firstLine="0"/>
      </w:pPr>
      <w:r w:rsidRPr="007B7F74">
        <w:rPr>
          <w:rFonts w:hint="eastAsia"/>
          <w:highlight w:val="yellow"/>
        </w:rPr>
        <w:t>测试环境Ubuntu</w:t>
      </w:r>
      <w:r w:rsidRPr="007B7F74">
        <w:rPr>
          <w:highlight w:val="yellow"/>
        </w:rPr>
        <w:t xml:space="preserve"> 16.04 ROS</w:t>
      </w:r>
      <w:r w:rsidRPr="007B7F74">
        <w:rPr>
          <w:rFonts w:hint="eastAsia"/>
          <w:highlight w:val="yellow"/>
        </w:rPr>
        <w:t>版本是R</w:t>
      </w:r>
      <w:r w:rsidRPr="007B7F74">
        <w:rPr>
          <w:highlight w:val="yellow"/>
        </w:rPr>
        <w:t>os Kinect</w:t>
      </w:r>
      <w:r>
        <w:t xml:space="preserve"> Matlab</w:t>
      </w:r>
      <w:r>
        <w:rPr>
          <w:rFonts w:hint="eastAsia"/>
        </w:rPr>
        <w:t>2017b</w:t>
      </w:r>
    </w:p>
    <w:p w14:paraId="72B97216" w14:textId="77777777" w:rsidR="007B7F74" w:rsidRDefault="007B7F74" w:rsidP="007B7F74">
      <w:pPr>
        <w:pStyle w:val="a9"/>
        <w:ind w:left="420" w:firstLineChars="0" w:firstLine="0"/>
      </w:pPr>
      <w:r w:rsidRPr="007B7F74">
        <w:rPr>
          <w:rFonts w:hint="eastAsia"/>
          <w:highlight w:val="yellow"/>
        </w:rPr>
        <w:t>查看</w:t>
      </w:r>
      <w:r>
        <w:t>IP</w:t>
      </w:r>
      <w:r w:rsidRPr="007B7F74">
        <w:rPr>
          <w:rFonts w:hint="eastAsia"/>
          <w:highlight w:val="yellow"/>
        </w:rPr>
        <w:t>地址的方法：输入ifconfig</w:t>
      </w:r>
    </w:p>
    <w:p w14:paraId="23945FEA" w14:textId="041EFB96" w:rsidR="007B7F74" w:rsidRDefault="007B7F74" w:rsidP="007B7F74">
      <w:pPr>
        <w:pStyle w:val="a9"/>
        <w:ind w:left="420" w:firstLineChars="0" w:firstLine="0"/>
      </w:pPr>
      <w:r>
        <w:t>Windows</w:t>
      </w:r>
      <w:r w:rsidRPr="007B7F74">
        <w:rPr>
          <w:rFonts w:hint="eastAsia"/>
          <w:highlight w:val="yellow"/>
        </w:rPr>
        <w:t>查看</w:t>
      </w:r>
      <w:r>
        <w:rPr>
          <w:rFonts w:hint="eastAsia"/>
        </w:rPr>
        <w:t>I</w:t>
      </w:r>
      <w:r>
        <w:t>P</w:t>
      </w:r>
      <w:r>
        <w:rPr>
          <w:rFonts w:hint="eastAsia"/>
        </w:rPr>
        <w:t>地址的方法是在C</w:t>
      </w:r>
      <w:r>
        <w:t>MD</w:t>
      </w:r>
      <w:r>
        <w:rPr>
          <w:rFonts w:hint="eastAsia"/>
        </w:rPr>
        <w:t>命令窗口输入ip</w:t>
      </w:r>
      <w:r>
        <w:t>config</w:t>
      </w:r>
    </w:p>
    <w:p w14:paraId="1A5D84F4" w14:textId="0FFAE8A4" w:rsidR="006630A2" w:rsidRDefault="006630A2" w:rsidP="002E1097">
      <w:pPr>
        <w:pStyle w:val="a9"/>
        <w:numPr>
          <w:ilvl w:val="0"/>
          <w:numId w:val="51"/>
        </w:numPr>
        <w:ind w:firstLineChars="0"/>
      </w:pPr>
      <w:r>
        <w:t>在ubantu的~/.bashrc文件末尾添加</w:t>
      </w:r>
    </w:p>
    <w:p w14:paraId="246C4E2F" w14:textId="28EDE824" w:rsidR="006630A2" w:rsidRDefault="006630A2" w:rsidP="006630A2">
      <w:r>
        <w:t>$export ROS_IP=windows.local</w:t>
      </w:r>
      <w:r w:rsidR="007B7F74">
        <w:rPr>
          <w:rFonts w:hint="eastAsia"/>
        </w:rPr>
        <w:t>（Ubuntu</w:t>
      </w:r>
      <w:r w:rsidR="007B7F74">
        <w:t xml:space="preserve"> </w:t>
      </w:r>
      <w:r w:rsidR="007B7F74">
        <w:rPr>
          <w:rFonts w:hint="eastAsia"/>
        </w:rPr>
        <w:t>的I</w:t>
      </w:r>
      <w:r w:rsidR="007B7F74">
        <w:t>P</w:t>
      </w:r>
      <w:r w:rsidR="007B7F74">
        <w:rPr>
          <w:rFonts w:hint="eastAsia"/>
        </w:rPr>
        <w:t>）</w:t>
      </w:r>
    </w:p>
    <w:p w14:paraId="6A002448" w14:textId="77777777" w:rsidR="006630A2" w:rsidRDefault="006630A2" w:rsidP="006630A2">
      <w:r>
        <w:t>$export ROS_HOSTNAME=ubuntu.local</w:t>
      </w:r>
    </w:p>
    <w:p w14:paraId="55419633" w14:textId="2B06A59F" w:rsidR="006630A2" w:rsidRPr="006630A2" w:rsidRDefault="006630A2" w:rsidP="008476BB">
      <w:r>
        <w:t>$export ROS_MASTER_URI=http://ubuntu.local:11311</w:t>
      </w:r>
    </w:p>
    <w:p w14:paraId="2F1660D6" w14:textId="5326F8B9" w:rsidR="00BC3B06" w:rsidRDefault="00BC3B06" w:rsidP="002E1097">
      <w:pPr>
        <w:pStyle w:val="a9"/>
        <w:numPr>
          <w:ilvl w:val="0"/>
          <w:numId w:val="51"/>
        </w:numPr>
        <w:ind w:firstLineChars="0"/>
      </w:pPr>
      <w:r>
        <w:rPr>
          <w:rFonts w:hint="eastAsia"/>
        </w:rPr>
        <w:t>在R</w:t>
      </w:r>
      <w:r>
        <w:t>OS</w:t>
      </w:r>
      <w:r>
        <w:rPr>
          <w:rFonts w:hint="eastAsia"/>
        </w:rPr>
        <w:t>端输入roscore</w:t>
      </w:r>
      <w:r>
        <w:t>;</w:t>
      </w:r>
    </w:p>
    <w:p w14:paraId="4BE6763B" w14:textId="693DAFF2" w:rsidR="00BC3B06" w:rsidRDefault="00BC3B06" w:rsidP="002E1097">
      <w:pPr>
        <w:pStyle w:val="a9"/>
        <w:numPr>
          <w:ilvl w:val="0"/>
          <w:numId w:val="51"/>
        </w:numPr>
        <w:ind w:firstLineChars="0"/>
      </w:pPr>
      <w:r>
        <w:rPr>
          <w:rFonts w:hint="eastAsia"/>
        </w:rPr>
        <w:t>在matlab命令窗口输入命令，连接到R</w:t>
      </w:r>
      <w:r>
        <w:t>OS</w:t>
      </w:r>
      <w:r>
        <w:rPr>
          <w:rFonts w:hint="eastAsia"/>
        </w:rPr>
        <w:t>网络并创建节点</w:t>
      </w:r>
    </w:p>
    <w:p w14:paraId="08518FD7" w14:textId="612B75B5" w:rsidR="006630A2" w:rsidRDefault="006630A2" w:rsidP="002E1097">
      <w:pPr>
        <w:pStyle w:val="a9"/>
        <w:numPr>
          <w:ilvl w:val="0"/>
          <w:numId w:val="52"/>
        </w:numPr>
        <w:ind w:firstLineChars="0"/>
      </w:pPr>
      <w:r>
        <w:t>setenv('ROS_MASTER_URI','http://192.168.43.136:11311')</w:t>
      </w:r>
      <w:r w:rsidR="007B7F74">
        <w:rPr>
          <w:rFonts w:hint="eastAsia"/>
        </w:rPr>
        <w:t>-》Ubuntu</w:t>
      </w:r>
      <w:r w:rsidR="007B7F74">
        <w:t>de IP</w:t>
      </w:r>
      <w:r w:rsidR="007B7F74">
        <w:rPr>
          <w:rFonts w:hint="eastAsia"/>
        </w:rPr>
        <w:t>地址</w:t>
      </w:r>
    </w:p>
    <w:p w14:paraId="024FEE8B" w14:textId="55528017" w:rsidR="007B7F74" w:rsidRPr="007B7F74" w:rsidRDefault="007B7F74" w:rsidP="002E1097">
      <w:pPr>
        <w:pStyle w:val="a9"/>
        <w:widowControl/>
        <w:numPr>
          <w:ilvl w:val="0"/>
          <w:numId w:val="5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 w:val="24"/>
          <w:szCs w:val="24"/>
        </w:rPr>
      </w:pPr>
      <w:r w:rsidRPr="007B7F74">
        <w:rPr>
          <w:rFonts w:ascii="宋体" w:eastAsia="宋体" w:hAnsi="宋体" w:cs="宋体"/>
          <w:kern w:val="0"/>
          <w:sz w:val="24"/>
          <w:szCs w:val="24"/>
        </w:rPr>
        <w:t>setenv('ROS_IP','192.168.1.103')；</w:t>
      </w:r>
    </w:p>
    <w:p w14:paraId="7E93D4A4" w14:textId="1E472158" w:rsidR="006630A2" w:rsidRDefault="006630A2" w:rsidP="002E1097">
      <w:pPr>
        <w:pStyle w:val="a9"/>
        <w:numPr>
          <w:ilvl w:val="0"/>
          <w:numId w:val="52"/>
        </w:numPr>
        <w:ind w:firstLineChars="0"/>
      </w:pPr>
      <w:r>
        <w:t>rosinit</w:t>
      </w:r>
    </w:p>
    <w:p w14:paraId="0AB15147" w14:textId="4F87CEFC" w:rsidR="006630A2" w:rsidRDefault="00BC3B06" w:rsidP="002E1097">
      <w:pPr>
        <w:pStyle w:val="a9"/>
        <w:numPr>
          <w:ilvl w:val="0"/>
          <w:numId w:val="51"/>
        </w:numPr>
        <w:ind w:firstLineChars="0"/>
      </w:pPr>
      <w:r>
        <w:rPr>
          <w:rFonts w:hint="eastAsia"/>
        </w:rPr>
        <w:t>连接成功以后，在matla</w:t>
      </w:r>
      <w:r>
        <w:t>b</w:t>
      </w:r>
      <w:r>
        <w:rPr>
          <w:rFonts w:hint="eastAsia"/>
        </w:rPr>
        <w:t>中输入命令创建话题</w:t>
      </w:r>
    </w:p>
    <w:p w14:paraId="6524BE6A" w14:textId="77777777" w:rsidR="006630A2" w:rsidRDefault="006630A2" w:rsidP="002E1097">
      <w:pPr>
        <w:pStyle w:val="a9"/>
        <w:numPr>
          <w:ilvl w:val="0"/>
          <w:numId w:val="53"/>
        </w:numPr>
        <w:ind w:firstLineChars="0"/>
      </w:pPr>
      <w:r>
        <w:t>chatpub = rospublisher('/talker</w:t>
      </w:r>
      <w:r>
        <w:rPr>
          <w:rFonts w:hint="eastAsia"/>
        </w:rPr>
        <w:t>话题名</w:t>
      </w:r>
      <w:r>
        <w:t>', 'std_msgs/String</w:t>
      </w:r>
      <w:r>
        <w:rPr>
          <w:rFonts w:hint="eastAsia"/>
        </w:rPr>
        <w:t>消息类型</w:t>
      </w:r>
      <w:r>
        <w:t>');</w:t>
      </w:r>
    </w:p>
    <w:p w14:paraId="281C6A3F" w14:textId="7BCA4C5D" w:rsidR="006630A2" w:rsidRDefault="006630A2" w:rsidP="002E1097">
      <w:pPr>
        <w:pStyle w:val="a9"/>
        <w:numPr>
          <w:ilvl w:val="0"/>
          <w:numId w:val="53"/>
        </w:numPr>
        <w:ind w:firstLineChars="0"/>
      </w:pPr>
      <w:r>
        <w:t>msg = rosmessage(chatpub);</w:t>
      </w:r>
    </w:p>
    <w:p w14:paraId="6B48F851" w14:textId="1AE08DF0" w:rsidR="00BC3B06" w:rsidRDefault="00BC3B06" w:rsidP="002E1097">
      <w:pPr>
        <w:pStyle w:val="a9"/>
        <w:numPr>
          <w:ilvl w:val="0"/>
          <w:numId w:val="51"/>
        </w:numPr>
        <w:ind w:firstLineChars="0"/>
      </w:pPr>
      <w:r>
        <w:t>初始化指定了话题名和消息的类型；</w:t>
      </w:r>
    </w:p>
    <w:p w14:paraId="2B1698B3" w14:textId="1CECCCD1" w:rsidR="006630A2" w:rsidRDefault="006630A2" w:rsidP="002E1097">
      <w:pPr>
        <w:pStyle w:val="a9"/>
        <w:numPr>
          <w:ilvl w:val="0"/>
          <w:numId w:val="51"/>
        </w:numPr>
        <w:ind w:firstLineChars="0"/>
      </w:pPr>
      <w:r>
        <w:t>在消息中放入数据，并通过连接到ROS网络的结点话题发送消息</w:t>
      </w:r>
    </w:p>
    <w:p w14:paraId="42235E47" w14:textId="77777777" w:rsidR="006630A2" w:rsidRDefault="006630A2" w:rsidP="002E1097">
      <w:pPr>
        <w:pStyle w:val="a9"/>
        <w:numPr>
          <w:ilvl w:val="0"/>
          <w:numId w:val="54"/>
        </w:numPr>
        <w:ind w:firstLineChars="0"/>
      </w:pPr>
      <w:r>
        <w:t>latchpub = rospublisher('/talker', 'IsLatching', true);</w:t>
      </w:r>
    </w:p>
    <w:p w14:paraId="61E492D9" w14:textId="77777777" w:rsidR="006630A2" w:rsidRDefault="006630A2" w:rsidP="002E1097">
      <w:pPr>
        <w:pStyle w:val="a9"/>
        <w:numPr>
          <w:ilvl w:val="0"/>
          <w:numId w:val="54"/>
        </w:numPr>
        <w:ind w:firstLineChars="0"/>
      </w:pPr>
      <w:r>
        <w:t>msg.Data = 'Hello, This is Matlab</w:t>
      </w:r>
      <w:r>
        <w:rPr>
          <w:rFonts w:hint="eastAsia"/>
        </w:rPr>
        <w:t>发布消息</w:t>
      </w:r>
      <w:r>
        <w:t>';</w:t>
      </w:r>
    </w:p>
    <w:p w14:paraId="437A33D6" w14:textId="5A3AD90A" w:rsidR="006630A2" w:rsidRDefault="006630A2" w:rsidP="002E1097">
      <w:pPr>
        <w:pStyle w:val="a9"/>
        <w:numPr>
          <w:ilvl w:val="0"/>
          <w:numId w:val="54"/>
        </w:numPr>
        <w:ind w:firstLineChars="0"/>
      </w:pPr>
      <w:r>
        <w:t>send(chatpub,msg);</w:t>
      </w:r>
    </w:p>
    <w:p w14:paraId="02623A74" w14:textId="1EA52808" w:rsidR="006630A2" w:rsidRDefault="006630A2" w:rsidP="002E1097">
      <w:pPr>
        <w:pStyle w:val="a9"/>
        <w:numPr>
          <w:ilvl w:val="0"/>
          <w:numId w:val="51"/>
        </w:numPr>
        <w:ind w:firstLineChars="0"/>
      </w:pPr>
      <w:r w:rsidRPr="006630A2">
        <w:t>rostopic echo /talker</w:t>
      </w:r>
    </w:p>
    <w:p w14:paraId="701E4081" w14:textId="5B4F9378" w:rsidR="006630A2" w:rsidRDefault="006630A2" w:rsidP="006630A2">
      <w:r>
        <w:rPr>
          <w:rFonts w:hint="eastAsia"/>
        </w:rPr>
        <w:t>补充：</w:t>
      </w:r>
    </w:p>
    <w:p w14:paraId="16D93FF5" w14:textId="24718A4F" w:rsidR="007B7F74" w:rsidRDefault="007B7F74" w:rsidP="006630A2">
      <w:r>
        <w:t>想使用Matlab/Simulink进行ROS的调试和开发，在每次启动Matlab时，如下两句都需要运行一次：</w:t>
      </w:r>
    </w:p>
    <w:p w14:paraId="7E58A251" w14:textId="77777777" w:rsidR="007B7F74" w:rsidRDefault="007B7F74" w:rsidP="002E1097">
      <w:pPr>
        <w:pStyle w:val="a9"/>
        <w:numPr>
          <w:ilvl w:val="0"/>
          <w:numId w:val="52"/>
        </w:numPr>
        <w:ind w:firstLineChars="0"/>
      </w:pPr>
      <w:r>
        <w:t>setenv('ROS_MASTER_URI','http://192.168.43.136:11311')</w:t>
      </w:r>
      <w:r>
        <w:rPr>
          <w:rFonts w:hint="eastAsia"/>
        </w:rPr>
        <w:t>-》Ubuntu</w:t>
      </w:r>
      <w:r>
        <w:t>de IP</w:t>
      </w:r>
      <w:r>
        <w:rPr>
          <w:rFonts w:hint="eastAsia"/>
        </w:rPr>
        <w:t>地址</w:t>
      </w:r>
    </w:p>
    <w:p w14:paraId="2F453FB0" w14:textId="77777777" w:rsidR="007B7F74" w:rsidRDefault="007B7F74" w:rsidP="002E1097">
      <w:pPr>
        <w:pStyle w:val="a9"/>
        <w:numPr>
          <w:ilvl w:val="0"/>
          <w:numId w:val="52"/>
        </w:numPr>
        <w:ind w:firstLineChars="0"/>
      </w:pPr>
      <w:r>
        <w:t>rosinit</w:t>
      </w:r>
    </w:p>
    <w:p w14:paraId="32D3B1CC" w14:textId="77777777" w:rsidR="007B7F74" w:rsidRPr="007B7F74" w:rsidRDefault="007B7F74" w:rsidP="006630A2"/>
    <w:p w14:paraId="40FD74C0" w14:textId="6462191A" w:rsidR="006630A2" w:rsidRDefault="006630A2" w:rsidP="006630A2">
      <w:r>
        <w:rPr>
          <w:rFonts w:hint="eastAsia"/>
        </w:rPr>
        <w:lastRenderedPageBreak/>
        <w:t>ros</w:t>
      </w:r>
      <w:r>
        <w:t xml:space="preserve">node </w:t>
      </w:r>
      <w:r>
        <w:rPr>
          <w:rFonts w:hint="eastAsia"/>
        </w:rPr>
        <w:t>list可以看见M</w:t>
      </w:r>
      <w:r w:rsidR="001D109F">
        <w:t>a</w:t>
      </w:r>
      <w:r>
        <w:rPr>
          <w:rFonts w:hint="eastAsia"/>
        </w:rPr>
        <w:t>tlab节点</w:t>
      </w:r>
    </w:p>
    <w:p w14:paraId="4CE535B8" w14:textId="633C4240" w:rsidR="006630A2" w:rsidRDefault="006630A2" w:rsidP="006630A2">
      <w:r>
        <w:t>R</w:t>
      </w:r>
      <w:r>
        <w:rPr>
          <w:rFonts w:hint="eastAsia"/>
        </w:rPr>
        <w:t>ostopic</w:t>
      </w:r>
      <w:r>
        <w:t xml:space="preserve"> list</w:t>
      </w:r>
      <w:r>
        <w:rPr>
          <w:rFonts w:hint="eastAsia"/>
        </w:rPr>
        <w:t>可以看到创建的/talker话题</w:t>
      </w:r>
    </w:p>
    <w:p w14:paraId="19C68850" w14:textId="2269D8EF" w:rsidR="006630A2" w:rsidRDefault="006630A2" w:rsidP="006630A2">
      <w:r>
        <w:t>Rosrun rqt_graph rqt_graph</w:t>
      </w:r>
      <w:r>
        <w:rPr>
          <w:rFonts w:hint="eastAsia"/>
        </w:rPr>
        <w:t>可以查看节点之间的关系图</w:t>
      </w:r>
      <w:r>
        <w:t xml:space="preserve"> </w:t>
      </w:r>
    </w:p>
    <w:p w14:paraId="51B3FE2C" w14:textId="4F3D15E8" w:rsidR="001D109F" w:rsidRDefault="00C62384" w:rsidP="001D109F">
      <w:pPr>
        <w:pStyle w:val="5"/>
      </w:pPr>
      <w:r>
        <w:rPr>
          <w:rFonts w:hint="eastAsia"/>
        </w:rPr>
        <w:t>2.</w:t>
      </w:r>
      <w:r w:rsidR="001D109F">
        <w:t>R</w:t>
      </w:r>
      <w:r w:rsidR="001D109F">
        <w:rPr>
          <w:rFonts w:hint="eastAsia"/>
        </w:rPr>
        <w:t>os与Simulink进行通讯连接</w:t>
      </w:r>
    </w:p>
    <w:p w14:paraId="0EA37E34" w14:textId="1E425267" w:rsidR="001D109F" w:rsidRDefault="001D109F" w:rsidP="001D109F">
      <w:r>
        <w:t>若Simulink与运行在虚拟机Ubuntu中的ROS主节点建立通讯，除了运行如上两句，还需要进行进一步的设置</w:t>
      </w:r>
      <w:r>
        <w:rPr>
          <w:rFonts w:hint="eastAsia"/>
        </w:rPr>
        <w:t>，在虚拟机Ubuntu中启动主节点r</w:t>
      </w:r>
      <w:r>
        <w:t>oscore</w:t>
      </w:r>
      <w:r>
        <w:rPr>
          <w:rFonts w:hint="eastAsia"/>
        </w:rPr>
        <w:t>，运行节点（例如T</w:t>
      </w:r>
      <w:r>
        <w:t>URTLEbotism</w:t>
      </w:r>
      <w:r>
        <w:rPr>
          <w:rFonts w:hint="eastAsia"/>
        </w:rPr>
        <w:t>节点，通过键盘控制其运动，turtlebosim</w:t>
      </w:r>
      <w:r>
        <w:t xml:space="preserve"> </w:t>
      </w:r>
      <w:r>
        <w:rPr>
          <w:rFonts w:hint="eastAsia"/>
        </w:rPr>
        <w:t>通过/turtle</w:t>
      </w:r>
      <w:r>
        <w:t>1/cmd_vel</w:t>
      </w:r>
      <w:r>
        <w:rPr>
          <w:rFonts w:hint="eastAsia"/>
        </w:rPr>
        <w:t>的主题发布出来），在Simulink建立模型并订阅这个话题，</w:t>
      </w:r>
    </w:p>
    <w:p w14:paraId="64606ECF" w14:textId="08DED58E" w:rsidR="001D109F" w:rsidRDefault="001D109F" w:rsidP="001D109F">
      <w:r>
        <w:rPr>
          <w:rFonts w:hint="eastAsia"/>
        </w:rPr>
        <w:t>R</w:t>
      </w:r>
      <w:r>
        <w:t>OS Subscribe</w:t>
      </w:r>
      <w:r>
        <w:rPr>
          <w:rFonts w:hint="eastAsia"/>
        </w:rPr>
        <w:t>（mask）(</w:t>
      </w:r>
      <w:r>
        <w:t>link)</w:t>
      </w:r>
      <w:r>
        <w:rPr>
          <w:rFonts w:hint="eastAsia"/>
        </w:rPr>
        <w:t>的模块，打开Configure</w:t>
      </w:r>
      <w:r>
        <w:t xml:space="preserve"> network </w:t>
      </w:r>
      <w:r>
        <w:rPr>
          <w:rFonts w:hint="eastAsia"/>
        </w:rPr>
        <w:t>address进行通讯设置</w:t>
      </w:r>
    </w:p>
    <w:p w14:paraId="67B365F3" w14:textId="7B6108A8" w:rsidR="001D109F" w:rsidRDefault="001D109F" w:rsidP="001D109F">
      <w:r>
        <w:rPr>
          <w:noProof/>
        </w:rPr>
        <w:drawing>
          <wp:inline distT="0" distB="0" distL="0" distR="0" wp14:anchorId="5D61373E" wp14:editId="206F8C42">
            <wp:extent cx="3987011" cy="310954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1841" cy="3121108"/>
                    </a:xfrm>
                    <a:prstGeom prst="rect">
                      <a:avLst/>
                    </a:prstGeom>
                    <a:noFill/>
                    <a:ln>
                      <a:noFill/>
                    </a:ln>
                  </pic:spPr>
                </pic:pic>
              </a:graphicData>
            </a:graphic>
          </wp:inline>
        </w:drawing>
      </w:r>
    </w:p>
    <w:p w14:paraId="5496044D" w14:textId="3FE399BC" w:rsidR="001D109F" w:rsidRPr="001D109F" w:rsidRDefault="001D109F" w:rsidP="001D109F">
      <w:r>
        <w:rPr>
          <w:noProof/>
        </w:rPr>
        <w:drawing>
          <wp:inline distT="0" distB="0" distL="0" distR="0" wp14:anchorId="52BCA853" wp14:editId="45C57E7E">
            <wp:extent cx="3879101" cy="2472892"/>
            <wp:effectExtent l="0" t="0" r="762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94219" cy="2482530"/>
                    </a:xfrm>
                    <a:prstGeom prst="rect">
                      <a:avLst/>
                    </a:prstGeom>
                    <a:noFill/>
                    <a:ln>
                      <a:noFill/>
                    </a:ln>
                  </pic:spPr>
                </pic:pic>
              </a:graphicData>
            </a:graphic>
          </wp:inline>
        </w:drawing>
      </w:r>
    </w:p>
    <w:p w14:paraId="2E7AC9D5" w14:textId="5E00187D" w:rsidR="00657B4E" w:rsidRDefault="00657B4E" w:rsidP="008476BB">
      <w:pPr>
        <w:pStyle w:val="4"/>
      </w:pPr>
      <w:r>
        <w:rPr>
          <w:rFonts w:hint="eastAsia"/>
        </w:rPr>
        <w:lastRenderedPageBreak/>
        <w:t>三、</w:t>
      </w:r>
      <w:r w:rsidR="008476BB">
        <w:rPr>
          <w:rFonts w:hint="eastAsia"/>
        </w:rPr>
        <w:t>基于粒子滤波的Gmapping算法</w:t>
      </w:r>
      <w:r w:rsidR="00E65D8A">
        <w:rPr>
          <w:rFonts w:hint="eastAsia"/>
        </w:rPr>
        <w:t>流程</w:t>
      </w:r>
      <w:r w:rsidR="00C54297">
        <w:rPr>
          <w:rFonts w:hint="eastAsia"/>
        </w:rPr>
        <w:t>（没弄完）</w:t>
      </w:r>
    </w:p>
    <w:p w14:paraId="726FD7E9" w14:textId="05588F44" w:rsidR="00657B4E" w:rsidRPr="00657B4E" w:rsidRDefault="00657B4E" w:rsidP="00E65D8A">
      <w:pPr>
        <w:jc w:val="center"/>
      </w:pPr>
      <w:r>
        <w:rPr>
          <w:noProof/>
        </w:rPr>
        <w:drawing>
          <wp:inline distT="0" distB="0" distL="0" distR="0" wp14:anchorId="4F328CEE" wp14:editId="6DD0C44C">
            <wp:extent cx="4687011" cy="711403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92076" cy="7121719"/>
                    </a:xfrm>
                    <a:prstGeom prst="rect">
                      <a:avLst/>
                    </a:prstGeom>
                    <a:noFill/>
                    <a:ln>
                      <a:noFill/>
                    </a:ln>
                  </pic:spPr>
                </pic:pic>
              </a:graphicData>
            </a:graphic>
          </wp:inline>
        </w:drawing>
      </w:r>
    </w:p>
    <w:p w14:paraId="5AFA0114" w14:textId="0350E880" w:rsidR="00E65D8A" w:rsidRDefault="00C54297" w:rsidP="00E65D8A">
      <w:pPr>
        <w:pStyle w:val="5"/>
      </w:pPr>
      <w:r>
        <w:rPr>
          <w:rFonts w:hint="eastAsia"/>
        </w:rPr>
        <w:t>1.</w:t>
      </w:r>
      <w:r w:rsidR="00E65D8A">
        <w:rPr>
          <w:rFonts w:hint="eastAsia"/>
        </w:rPr>
        <w:t>坐标系变换</w:t>
      </w:r>
    </w:p>
    <w:p w14:paraId="41A3B657" w14:textId="77777777" w:rsidR="006F5239" w:rsidRDefault="00E65D8A" w:rsidP="00E65D8A">
      <w:pPr>
        <w:rPr>
          <w:rFonts w:ascii="微软雅黑" w:eastAsia="微软雅黑" w:hAnsi="微软雅黑"/>
          <w:color w:val="4D4D4D"/>
        </w:rPr>
      </w:pPr>
      <w:r>
        <w:rPr>
          <w:rFonts w:hint="eastAsia"/>
        </w:rPr>
        <w:t>通常包括三个坐标系：</w:t>
      </w:r>
    </w:p>
    <w:p w14:paraId="422ADD81" w14:textId="77777777" w:rsidR="006F5239" w:rsidRPr="006F5239" w:rsidRDefault="00E65D8A" w:rsidP="006F5239">
      <w:pPr>
        <w:pStyle w:val="a9"/>
        <w:numPr>
          <w:ilvl w:val="0"/>
          <w:numId w:val="58"/>
        </w:numPr>
        <w:ind w:firstLineChars="0"/>
        <w:rPr>
          <w:rFonts w:ascii="微软雅黑" w:eastAsia="微软雅黑" w:hAnsi="微软雅黑"/>
          <w:color w:val="4D4D4D"/>
        </w:rPr>
      </w:pPr>
      <w:r w:rsidRPr="006F5239">
        <w:rPr>
          <w:rFonts w:ascii="微软雅黑" w:eastAsia="微软雅黑" w:hAnsi="微软雅黑" w:hint="eastAsia"/>
          <w:color w:val="4D4D4D"/>
        </w:rPr>
        <w:lastRenderedPageBreak/>
        <w:t>map（全局地图坐标系）</w:t>
      </w:r>
    </w:p>
    <w:p w14:paraId="4F61289D" w14:textId="77777777" w:rsidR="006F5239" w:rsidRPr="006F5239" w:rsidRDefault="00E65D8A" w:rsidP="006F5239">
      <w:pPr>
        <w:pStyle w:val="a9"/>
        <w:numPr>
          <w:ilvl w:val="0"/>
          <w:numId w:val="58"/>
        </w:numPr>
        <w:ind w:firstLineChars="0"/>
        <w:rPr>
          <w:rFonts w:ascii="微软雅黑" w:eastAsia="微软雅黑" w:hAnsi="微软雅黑"/>
          <w:color w:val="4D4D4D"/>
        </w:rPr>
      </w:pPr>
      <w:r w:rsidRPr="006F5239">
        <w:rPr>
          <w:rFonts w:ascii="微软雅黑" w:eastAsia="微软雅黑" w:hAnsi="微软雅黑" w:hint="eastAsia"/>
          <w:color w:val="4D4D4D"/>
        </w:rPr>
        <w:t>base_link(机器人坐标系)</w:t>
      </w:r>
    </w:p>
    <w:p w14:paraId="4594F29B" w14:textId="7E2BF215" w:rsidR="006F5239" w:rsidRPr="006F5239" w:rsidRDefault="00E65D8A" w:rsidP="006F5239">
      <w:pPr>
        <w:pStyle w:val="a9"/>
        <w:numPr>
          <w:ilvl w:val="0"/>
          <w:numId w:val="58"/>
        </w:numPr>
        <w:ind w:firstLineChars="0"/>
        <w:rPr>
          <w:rFonts w:ascii="微软雅黑" w:eastAsia="微软雅黑" w:hAnsi="微软雅黑"/>
          <w:color w:val="4D4D4D"/>
        </w:rPr>
      </w:pPr>
      <w:r w:rsidRPr="006F5239">
        <w:rPr>
          <w:rFonts w:ascii="微软雅黑" w:eastAsia="微软雅黑" w:hAnsi="微软雅黑" w:hint="eastAsia"/>
          <w:color w:val="4D4D4D"/>
        </w:rPr>
        <w:t>base_laser(传感器坐标系)</w:t>
      </w:r>
    </w:p>
    <w:p w14:paraId="0565D536" w14:textId="43E0CFB4" w:rsidR="00E65D8A" w:rsidRDefault="00E65D8A" w:rsidP="00E65D8A">
      <w:pPr>
        <w:rPr>
          <w:rFonts w:ascii="微软雅黑" w:eastAsia="微软雅黑" w:hAnsi="微软雅黑"/>
          <w:color w:val="4D4D4D"/>
        </w:rPr>
      </w:pPr>
      <w:r>
        <w:rPr>
          <w:rFonts w:ascii="微软雅黑" w:eastAsia="微软雅黑" w:hAnsi="微软雅黑" w:hint="eastAsia"/>
          <w:color w:val="4D4D4D"/>
        </w:rPr>
        <w:t>三个坐标系通过一个变换矩阵可以将不同坐标系下的坐标信息放到同一个坐标系下</w:t>
      </w:r>
      <w:r w:rsidR="006F5239">
        <w:rPr>
          <w:rFonts w:ascii="微软雅黑" w:eastAsia="微软雅黑" w:hAnsi="微软雅黑" w:hint="eastAsia"/>
          <w:color w:val="4D4D4D"/>
        </w:rPr>
        <w:t>。</w:t>
      </w:r>
    </w:p>
    <w:p w14:paraId="228D0CC0" w14:textId="20C15910" w:rsidR="006F5239" w:rsidRDefault="00C54297" w:rsidP="006F5239">
      <w:pPr>
        <w:pStyle w:val="5"/>
      </w:pPr>
      <w:r>
        <w:rPr>
          <w:rFonts w:hint="eastAsia"/>
        </w:rPr>
        <w:t>2.</w:t>
      </w:r>
      <w:r w:rsidR="006F5239">
        <w:t>G</w:t>
      </w:r>
      <w:r w:rsidR="006F5239">
        <w:rPr>
          <w:rFonts w:hint="eastAsia"/>
        </w:rPr>
        <w:t>mapping的应用条件</w:t>
      </w:r>
    </w:p>
    <w:p w14:paraId="1BD88D6A" w14:textId="00749C0B" w:rsidR="006F5239" w:rsidRDefault="006F5239" w:rsidP="006F5239">
      <w:pPr>
        <w:pStyle w:val="6"/>
      </w:pPr>
      <w:r>
        <w:rPr>
          <w:rFonts w:hint="eastAsia"/>
        </w:rPr>
        <w:t>Gmapping的订阅</w:t>
      </w:r>
      <w:r w:rsidR="00B71E3D">
        <w:rPr>
          <w:rFonts w:hint="eastAsia"/>
        </w:rPr>
        <w:t>的话题</w:t>
      </w:r>
    </w:p>
    <w:p w14:paraId="2B19BD17" w14:textId="77777777" w:rsidR="00903B0A" w:rsidRDefault="00903B0A" w:rsidP="00B918BF">
      <w:pPr>
        <w:pStyle w:val="a9"/>
        <w:widowControl/>
        <w:numPr>
          <w:ilvl w:val="0"/>
          <w:numId w:val="59"/>
        </w:numPr>
        <w:ind w:firstLineChars="0"/>
        <w:jc w:val="left"/>
      </w:pPr>
      <w:r>
        <w:rPr>
          <w:rStyle w:val="HTML2"/>
        </w:rPr>
        <w:t>tf</w:t>
      </w:r>
      <w:r>
        <w:t xml:space="preserve"> (</w:t>
      </w:r>
      <w:hyperlink r:id="rId53" w:history="1">
        <w:r>
          <w:rPr>
            <w:rStyle w:val="ac"/>
          </w:rPr>
          <w:t>tf/tfMessage</w:t>
        </w:r>
      </w:hyperlink>
      <w:r>
        <w:t xml:space="preserve">) </w:t>
      </w:r>
    </w:p>
    <w:p w14:paraId="310FCA00" w14:textId="77777777" w:rsidR="00903B0A" w:rsidRDefault="00903B0A" w:rsidP="00B918BF">
      <w:pPr>
        <w:pStyle w:val="a9"/>
        <w:numPr>
          <w:ilvl w:val="0"/>
          <w:numId w:val="59"/>
        </w:numPr>
        <w:ind w:firstLineChars="0"/>
      </w:pPr>
      <w:r>
        <w:rPr>
          <w:rStyle w:val="HTML2"/>
        </w:rPr>
        <w:t>scan</w:t>
      </w:r>
      <w:r>
        <w:t xml:space="preserve"> (</w:t>
      </w:r>
      <w:hyperlink r:id="rId54" w:history="1">
        <w:r>
          <w:rPr>
            <w:rStyle w:val="ac"/>
          </w:rPr>
          <w:t>sensor_msgs/LaserScan</w:t>
        </w:r>
      </w:hyperlink>
      <w:r>
        <w:t xml:space="preserve">) </w:t>
      </w:r>
    </w:p>
    <w:p w14:paraId="5A582E4B" w14:textId="748CFB61" w:rsidR="006F5239" w:rsidRDefault="00B71E3D" w:rsidP="00B71E3D">
      <w:pPr>
        <w:pStyle w:val="6"/>
      </w:pPr>
      <w:r>
        <w:rPr>
          <w:rFonts w:hint="eastAsia"/>
        </w:rPr>
        <w:t>Gmapping发布的话题</w:t>
      </w:r>
    </w:p>
    <w:p w14:paraId="5F949FDD" w14:textId="78B52CED" w:rsidR="00B71E3D" w:rsidRDefault="00903B0A" w:rsidP="00B71E3D">
      <w:pPr>
        <w:rPr>
          <w:rFonts w:ascii="Helvetica" w:hAnsi="Helvetica" w:cs="Helvetica"/>
          <w:color w:val="333333"/>
          <w:szCs w:val="21"/>
        </w:rPr>
      </w:pPr>
      <w:r>
        <w:rPr>
          <w:rFonts w:ascii="Helvetica" w:hAnsi="Helvetica" w:cs="Helvetica"/>
          <w:color w:val="333333"/>
          <w:szCs w:val="21"/>
        </w:rPr>
        <w:t>map_metadata</w:t>
      </w:r>
      <w:r>
        <w:t xml:space="preserve"> </w:t>
      </w:r>
      <w:r>
        <w:rPr>
          <w:rFonts w:ascii="Helvetica" w:hAnsi="Helvetica" w:cs="Helvetica"/>
          <w:color w:val="333333"/>
          <w:szCs w:val="21"/>
        </w:rPr>
        <w:t>(</w:t>
      </w:r>
      <w:hyperlink r:id="rId55" w:history="1">
        <w:r>
          <w:rPr>
            <w:rStyle w:val="ac"/>
            <w:rFonts w:ascii="Helvetica" w:hAnsi="Helvetica" w:cs="Helvetica"/>
            <w:color w:val="428BCA"/>
            <w:szCs w:val="21"/>
            <w:bdr w:val="none" w:sz="0" w:space="0" w:color="auto" w:frame="1"/>
          </w:rPr>
          <w:t>nav_msgs/MapMetaData</w:t>
        </w:r>
      </w:hyperlink>
      <w:r>
        <w:rPr>
          <w:rFonts w:ascii="Helvetica" w:hAnsi="Helvetica" w:cs="Helvetica"/>
          <w:color w:val="333333"/>
          <w:szCs w:val="21"/>
        </w:rPr>
        <w:t>)</w:t>
      </w:r>
    </w:p>
    <w:p w14:paraId="59896E77" w14:textId="2E838A64" w:rsidR="00903B0A" w:rsidRDefault="00903B0A" w:rsidP="00B71E3D">
      <w:r>
        <w:rPr>
          <w:rStyle w:val="HTML2"/>
        </w:rPr>
        <w:t>map</w:t>
      </w:r>
      <w:r>
        <w:t xml:space="preserve"> (</w:t>
      </w:r>
      <w:hyperlink r:id="rId56" w:history="1">
        <w:r>
          <w:rPr>
            <w:rStyle w:val="ac"/>
          </w:rPr>
          <w:t>nav_msgs/OccupancyGrid</w:t>
        </w:r>
      </w:hyperlink>
      <w:r>
        <w:t>)</w:t>
      </w:r>
    </w:p>
    <w:p w14:paraId="0760DAA6" w14:textId="6E8AD695" w:rsidR="00903B0A" w:rsidRDefault="00903B0A" w:rsidP="00B71E3D">
      <w:pPr>
        <w:rPr>
          <w:rStyle w:val="tlid-translation"/>
        </w:rPr>
      </w:pPr>
      <w:r>
        <w:rPr>
          <w:rStyle w:val="HTML2"/>
        </w:rPr>
        <w:t>~entropy</w:t>
      </w:r>
      <w:r>
        <w:t xml:space="preserve"> (</w:t>
      </w:r>
      <w:hyperlink r:id="rId57" w:history="1">
        <w:r>
          <w:rPr>
            <w:rStyle w:val="ac"/>
          </w:rPr>
          <w:t>std_msgs/Float64</w:t>
        </w:r>
      </w:hyperlink>
      <w:r>
        <w:t>)</w:t>
      </w:r>
      <w:r w:rsidRPr="00903B0A">
        <w:rPr>
          <w:rFonts w:hint="eastAsia"/>
        </w:rPr>
        <w:t xml:space="preserve"> </w:t>
      </w:r>
      <w:bookmarkStart w:id="484" w:name="OLE_LINK5"/>
      <w:bookmarkStart w:id="485" w:name="OLE_LINK6"/>
      <w:r>
        <w:rPr>
          <w:rStyle w:val="tlid-translation"/>
          <w:rFonts w:hint="eastAsia"/>
        </w:rPr>
        <w:t>估计机器人姿势上的分布的熵（值越大表示不确定性越大）。</w:t>
      </w:r>
      <w:bookmarkEnd w:id="484"/>
      <w:bookmarkEnd w:id="485"/>
    </w:p>
    <w:p w14:paraId="5F5706DE" w14:textId="2B68C34C" w:rsidR="00903B0A" w:rsidRDefault="00903B0A" w:rsidP="00903B0A">
      <w:pPr>
        <w:pStyle w:val="6"/>
        <w:rPr>
          <w:rStyle w:val="tlid-translation"/>
        </w:rPr>
      </w:pPr>
      <w:r>
        <w:rPr>
          <w:rStyle w:val="tlid-translation"/>
          <w:rFonts w:hint="eastAsia"/>
        </w:rPr>
        <w:t>Gmapping的服务（service</w:t>
      </w:r>
      <w:r>
        <w:rPr>
          <w:rStyle w:val="tlid-translation"/>
        </w:rPr>
        <w:t>s</w:t>
      </w:r>
      <w:r>
        <w:rPr>
          <w:rStyle w:val="tlid-translation"/>
          <w:rFonts w:hint="eastAsia"/>
        </w:rPr>
        <w:t>）</w:t>
      </w:r>
    </w:p>
    <w:p w14:paraId="6D19060F" w14:textId="13519EA3" w:rsidR="00903B0A" w:rsidRDefault="00903B0A" w:rsidP="00B71E3D">
      <w:r>
        <w:rPr>
          <w:rStyle w:val="HTML2"/>
        </w:rPr>
        <w:t>dynamic_map</w:t>
      </w:r>
      <w:r>
        <w:t xml:space="preserve"> (</w:t>
      </w:r>
      <w:hyperlink r:id="rId58" w:history="1">
        <w:r>
          <w:rPr>
            <w:rStyle w:val="ac"/>
          </w:rPr>
          <w:t>nav_msgs/GetMap</w:t>
        </w:r>
      </w:hyperlink>
      <w:r>
        <w:t>)</w:t>
      </w:r>
    </w:p>
    <w:p w14:paraId="3D3F966D" w14:textId="07C2AE42" w:rsidR="00903B0A" w:rsidRDefault="00903B0A" w:rsidP="00903B0A">
      <w:pPr>
        <w:pStyle w:val="6"/>
      </w:pPr>
      <w:r>
        <w:t>Gmapping</w:t>
      </w:r>
      <w:r>
        <w:rPr>
          <w:rFonts w:hint="eastAsia"/>
        </w:rPr>
        <w:t>的</w:t>
      </w:r>
      <w:r w:rsidRPr="00903B0A">
        <w:t>Parameters</w:t>
      </w:r>
    </w:p>
    <w:p w14:paraId="6003A9B7" w14:textId="3A882646" w:rsidR="00903B0A" w:rsidRDefault="00903B0A" w:rsidP="00903B0A">
      <w:pPr>
        <w:pStyle w:val="6"/>
      </w:pPr>
      <w:r>
        <w:t>G</w:t>
      </w:r>
      <w:r>
        <w:rPr>
          <w:rFonts w:hint="eastAsia"/>
        </w:rPr>
        <w:t>mapping需要的</w:t>
      </w:r>
      <w:r>
        <w:t>tf Transforms</w:t>
      </w:r>
    </w:p>
    <w:p w14:paraId="14312280" w14:textId="75D8577A" w:rsidR="00BD3F25" w:rsidRDefault="00BD3F25" w:rsidP="00BD3F25">
      <w:r w:rsidRPr="00BD3F25">
        <w:t>&lt;the frame attached to incoming scans&gt; → base_link</w:t>
      </w:r>
    </w:p>
    <w:p w14:paraId="07A0D31E" w14:textId="22F0433E" w:rsidR="00BD3F25" w:rsidRPr="00BD3F25" w:rsidRDefault="00BD3F25" w:rsidP="00BD3F25">
      <w:r>
        <w:rPr>
          <w:rStyle w:val="HTML2"/>
        </w:rPr>
        <w:t>base_link</w:t>
      </w:r>
      <w:r>
        <w:t xml:space="preserve"> → </w:t>
      </w:r>
      <w:r>
        <w:rPr>
          <w:rStyle w:val="HTML2"/>
        </w:rPr>
        <w:t>odom</w:t>
      </w:r>
    </w:p>
    <w:p w14:paraId="35B41AF9" w14:textId="23764115" w:rsidR="00903B0A" w:rsidRDefault="00903B0A" w:rsidP="00903B0A">
      <w:pPr>
        <w:pStyle w:val="6"/>
      </w:pPr>
      <w:r>
        <w:t>G</w:t>
      </w:r>
      <w:r>
        <w:rPr>
          <w:rFonts w:hint="eastAsia"/>
        </w:rPr>
        <w:t>mapping提供的</w:t>
      </w:r>
      <w:r>
        <w:t>tf Transforms</w:t>
      </w:r>
    </w:p>
    <w:p w14:paraId="775865C3" w14:textId="259B0147" w:rsidR="00903B0A" w:rsidRPr="00903B0A" w:rsidRDefault="00BD3F25" w:rsidP="00903B0A">
      <w:r>
        <w:rPr>
          <w:rStyle w:val="HTML2"/>
        </w:rPr>
        <w:t>map</w:t>
      </w:r>
      <w:r>
        <w:t xml:space="preserve"> → </w:t>
      </w:r>
      <w:r>
        <w:rPr>
          <w:rStyle w:val="HTML2"/>
        </w:rPr>
        <w:t>odom</w:t>
      </w:r>
    </w:p>
    <w:p w14:paraId="52A3D5C5" w14:textId="77777777" w:rsidR="00903B0A" w:rsidRPr="00903B0A" w:rsidRDefault="00903B0A" w:rsidP="00903B0A"/>
    <w:p w14:paraId="048ABCC9" w14:textId="77777777" w:rsidR="00903B0A" w:rsidRPr="00B71E3D" w:rsidRDefault="00903B0A" w:rsidP="00B71E3D"/>
    <w:p w14:paraId="750ABFF8" w14:textId="7F592058" w:rsidR="006F5239" w:rsidRDefault="006F5239" w:rsidP="00C54297">
      <w:pPr>
        <w:pStyle w:val="5"/>
        <w:numPr>
          <w:ilvl w:val="0"/>
          <w:numId w:val="1"/>
        </w:numPr>
      </w:pPr>
      <w:r w:rsidRPr="00C54297">
        <w:rPr>
          <w:rFonts w:hint="eastAsia"/>
          <w:highlight w:val="yellow"/>
        </w:rPr>
        <w:t>基于粒子滤波定位的方法和原理</w:t>
      </w:r>
    </w:p>
    <w:p w14:paraId="22E8EE30" w14:textId="1D27CB85" w:rsidR="00786634" w:rsidRPr="00786634" w:rsidRDefault="00786634" w:rsidP="00786634">
      <w:pPr>
        <w:rPr>
          <w:ins w:id="486" w:author="唐 娜" w:date="2020-05-14T10:25:00Z"/>
          <w:sz w:val="24"/>
          <w:szCs w:val="24"/>
        </w:rPr>
      </w:pPr>
      <w:ins w:id="487" w:author="唐 娜" w:date="2020-05-14T10:25:00Z">
        <w:r w:rsidRPr="00786634">
          <w:rPr>
            <w:sz w:val="24"/>
            <w:szCs w:val="24"/>
          </w:rPr>
          <w:t>所谓粒子滤波就是指：通过寻找一组在状态空间中传播的</w:t>
        </w:r>
        <w:r w:rsidRPr="00652D9E">
          <w:rPr>
            <w:b/>
            <w:bCs/>
            <w:sz w:val="24"/>
            <w:szCs w:val="24"/>
          </w:rPr>
          <w:t>随机样本</w:t>
        </w:r>
        <w:r w:rsidRPr="00786634">
          <w:rPr>
            <w:sz w:val="24"/>
            <w:szCs w:val="24"/>
          </w:rPr>
          <w:t>来近似的表示</w:t>
        </w:r>
        <w:r w:rsidRPr="00652D9E">
          <w:rPr>
            <w:b/>
            <w:bCs/>
            <w:sz w:val="24"/>
            <w:szCs w:val="24"/>
            <w:highlight w:val="yellow"/>
          </w:rPr>
          <w:t>概率密度函数</w:t>
        </w:r>
        <w:r w:rsidRPr="00786634">
          <w:rPr>
            <w:sz w:val="24"/>
            <w:szCs w:val="24"/>
          </w:rPr>
          <w:t>，</w:t>
        </w:r>
        <w:r w:rsidRPr="00652D9E">
          <w:rPr>
            <w:b/>
            <w:bCs/>
            <w:sz w:val="24"/>
            <w:szCs w:val="24"/>
            <w:highlight w:val="yellow"/>
          </w:rPr>
          <w:t>用样本均值代替积分运算</w:t>
        </w:r>
        <w:r w:rsidRPr="00786634">
          <w:rPr>
            <w:sz w:val="24"/>
            <w:szCs w:val="24"/>
          </w:rPr>
          <w:t>，进而获得系统状态的最小方差估计的过程，这些样本被形象的称为“粒子”，故而叫粒子滤波。</w:t>
        </w:r>
      </w:ins>
    </w:p>
    <w:p w14:paraId="18D5F1A3" w14:textId="4D627EED" w:rsidR="00592D65" w:rsidRDefault="00592D65" w:rsidP="00304881">
      <w:pPr>
        <w:pStyle w:val="7"/>
      </w:pPr>
      <w:r>
        <w:rPr>
          <w:rFonts w:hint="eastAsia"/>
        </w:rPr>
        <w:t>贝叶斯滤波</w:t>
      </w:r>
    </w:p>
    <w:p w14:paraId="56AC2489" w14:textId="3D10D927" w:rsidR="00E717E3" w:rsidRPr="00E717E3" w:rsidRDefault="00E717E3" w:rsidP="00E717E3">
      <w:pPr>
        <w:rPr>
          <w:b/>
          <w:bCs/>
        </w:rPr>
      </w:pPr>
      <w:r w:rsidRPr="00644CBD">
        <w:rPr>
          <w:rFonts w:hint="eastAsia"/>
          <w:b/>
          <w:bCs/>
          <w:highlight w:val="yellow"/>
        </w:rPr>
        <w:t>贝叶斯估计的</w:t>
      </w:r>
      <w:r w:rsidR="00855181">
        <w:rPr>
          <w:rFonts w:hint="eastAsia"/>
          <w:b/>
          <w:bCs/>
          <w:highlight w:val="yellow"/>
        </w:rPr>
        <w:t>方法</w:t>
      </w:r>
    </w:p>
    <w:p w14:paraId="01AD3E27" w14:textId="6E3603EE" w:rsidR="00855181" w:rsidRDefault="00C54297" w:rsidP="00C54297">
      <w:pPr>
        <w:pStyle w:val="a9"/>
        <w:ind w:left="420" w:firstLineChars="0" w:firstLine="0"/>
      </w:pPr>
      <w:r w:rsidRPr="00C54297">
        <w:rPr>
          <w:rFonts w:hint="eastAsia"/>
          <w:b/>
          <w:bCs/>
          <w:u w:val="single"/>
        </w:rPr>
        <w:t>状态估计问题</w:t>
      </w:r>
      <w:r w:rsidRPr="00C54297">
        <w:rPr>
          <w:rFonts w:hint="eastAsia"/>
        </w:rPr>
        <w:t>（目标跟踪、信号滤波）就是根据之前一系列的已有数据</w:t>
      </w:r>
      <w:r w:rsidRPr="00C54297">
        <w:t xml:space="preserve"> </w:t>
      </w:r>
      <w:r>
        <w:rPr>
          <w:rFonts w:hint="eastAsia"/>
        </w:rPr>
        <w:t>y_1:k</w:t>
      </w:r>
      <w:r w:rsidRPr="00C54297">
        <w:t>（后验知识）递推的计算出当前状态</w:t>
      </w:r>
      <w:r>
        <w:t>x_k</w:t>
      </w:r>
      <w:r w:rsidRPr="00C54297">
        <w:t>的可信度。</w:t>
      </w:r>
    </w:p>
    <w:p w14:paraId="2941B049" w14:textId="582B3843" w:rsidR="00855181" w:rsidRDefault="00855181" w:rsidP="00855181">
      <w:r w:rsidRPr="00855181">
        <w:rPr>
          <w:rFonts w:hint="eastAsia"/>
          <w:highlight w:val="yellow"/>
        </w:rPr>
        <w:t>过程：</w:t>
      </w:r>
    </w:p>
    <w:p w14:paraId="30C7E2EB" w14:textId="4A678D87" w:rsidR="00C54297" w:rsidRDefault="00C54297" w:rsidP="00C54297">
      <w:pPr>
        <w:pStyle w:val="a9"/>
        <w:ind w:left="420" w:firstLineChars="0" w:firstLine="0"/>
      </w:pPr>
      <w:r>
        <w:rPr>
          <w:rFonts w:hint="eastAsia"/>
        </w:rPr>
        <w:t>这个可信度的概率公式是条件概率，通过</w:t>
      </w:r>
      <w:r w:rsidRPr="00C54297">
        <w:rPr>
          <w:rFonts w:hint="eastAsia"/>
          <w:b/>
          <w:bCs/>
        </w:rPr>
        <w:t>预测</w:t>
      </w:r>
      <w:r>
        <w:rPr>
          <w:rFonts w:hint="eastAsia"/>
        </w:rPr>
        <w:t>和</w:t>
      </w:r>
      <w:r w:rsidRPr="00C54297">
        <w:rPr>
          <w:rFonts w:hint="eastAsia"/>
          <w:b/>
          <w:bCs/>
        </w:rPr>
        <w:t>更新</w:t>
      </w:r>
      <w:r>
        <w:rPr>
          <w:rFonts w:hint="eastAsia"/>
        </w:rPr>
        <w:t>两个步骤递推计算。</w:t>
      </w:r>
    </w:p>
    <w:p w14:paraId="4F21AC08" w14:textId="7C393591" w:rsidR="00770B64" w:rsidRDefault="00770B64" w:rsidP="00C54297">
      <w:pPr>
        <w:pStyle w:val="a9"/>
        <w:ind w:left="420" w:firstLineChars="0" w:firstLine="0"/>
        <w:rPr>
          <w:b/>
          <w:bCs/>
          <w:u w:val="single"/>
        </w:rPr>
      </w:pPr>
      <w:r>
        <w:rPr>
          <w:rFonts w:hint="eastAsia"/>
          <w:b/>
          <w:bCs/>
          <w:u w:val="single"/>
        </w:rPr>
        <w:t>状态方程：</w:t>
      </w:r>
      <w:r>
        <w:rPr>
          <w:noProof/>
        </w:rPr>
        <w:drawing>
          <wp:inline distT="0" distB="0" distL="0" distR="0" wp14:anchorId="7F52D8B2" wp14:editId="2850338E">
            <wp:extent cx="2095238" cy="419048"/>
            <wp:effectExtent l="0" t="0" r="63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95238" cy="419048"/>
                    </a:xfrm>
                    <a:prstGeom prst="rect">
                      <a:avLst/>
                    </a:prstGeom>
                  </pic:spPr>
                </pic:pic>
              </a:graphicData>
            </a:graphic>
          </wp:inline>
        </w:drawing>
      </w:r>
    </w:p>
    <w:p w14:paraId="39C8EE8B" w14:textId="24DCA6BF" w:rsidR="00770B64" w:rsidRDefault="00770B64" w:rsidP="00C54297">
      <w:pPr>
        <w:pStyle w:val="a9"/>
        <w:ind w:left="420" w:firstLineChars="0" w:firstLine="0"/>
      </w:pPr>
      <w:r>
        <w:rPr>
          <w:rFonts w:hint="eastAsia"/>
          <w:b/>
          <w:bCs/>
          <w:u w:val="single"/>
        </w:rPr>
        <w:t>测量方程：</w:t>
      </w:r>
      <w:r>
        <w:rPr>
          <w:noProof/>
        </w:rPr>
        <w:drawing>
          <wp:inline distT="0" distB="0" distL="0" distR="0" wp14:anchorId="3FF5C49B" wp14:editId="52843245">
            <wp:extent cx="1961905" cy="457143"/>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61905" cy="457143"/>
                    </a:xfrm>
                    <a:prstGeom prst="rect">
                      <a:avLst/>
                    </a:prstGeom>
                  </pic:spPr>
                </pic:pic>
              </a:graphicData>
            </a:graphic>
          </wp:inline>
        </w:drawing>
      </w:r>
    </w:p>
    <w:p w14:paraId="4864787D" w14:textId="4766D922" w:rsidR="001254E4" w:rsidRDefault="001254E4" w:rsidP="00B918BF">
      <w:pPr>
        <w:pStyle w:val="a9"/>
        <w:numPr>
          <w:ilvl w:val="0"/>
          <w:numId w:val="61"/>
        </w:numPr>
        <w:ind w:firstLineChars="0"/>
      </w:pPr>
      <w:r w:rsidRPr="008D5DED">
        <w:rPr>
          <w:rFonts w:hint="eastAsia"/>
          <w:b/>
          <w:bCs/>
          <w:u w:val="single"/>
        </w:rPr>
        <w:t>预测过程</w:t>
      </w:r>
      <w:r w:rsidRPr="008D5DED">
        <w:rPr>
          <w:rFonts w:hint="eastAsia"/>
          <w:b/>
          <w:bCs/>
        </w:rPr>
        <w:t>：</w:t>
      </w:r>
      <w:r w:rsidR="008D5DED" w:rsidRPr="008D5DED">
        <w:rPr>
          <w:rFonts w:hint="eastAsia"/>
          <w:b/>
          <w:bCs/>
        </w:rPr>
        <w:t>存在假设（一阶马尔科夫假设）：当前时刻的状态下x_k只与上一时刻的状态x_</w:t>
      </w:r>
      <w:r w:rsidR="008D5DED" w:rsidRPr="008D5DED">
        <w:rPr>
          <w:b/>
          <w:bCs/>
        </w:rPr>
        <w:t>k-1</w:t>
      </w:r>
      <w:r w:rsidR="008D5DED" w:rsidRPr="008D5DED">
        <w:rPr>
          <w:rFonts w:hint="eastAsia"/>
          <w:b/>
          <w:bCs/>
        </w:rPr>
        <w:t>有关。</w:t>
      </w:r>
      <w:r w:rsidR="008D5DED">
        <w:rPr>
          <w:rFonts w:hint="eastAsia"/>
        </w:rPr>
        <w:t>P</w:t>
      </w:r>
      <w:r w:rsidR="008D5DED">
        <w:t>(X_k-1|</w:t>
      </w:r>
      <w:r w:rsidR="008D5DED">
        <w:rPr>
          <w:rFonts w:hint="eastAsia"/>
        </w:rPr>
        <w:t>y</w:t>
      </w:r>
      <w:r w:rsidR="008D5DED">
        <w:t>_k-1)</w:t>
      </w:r>
      <w:r w:rsidR="008D5DED">
        <w:sym w:font="Wingdings" w:char="F0E0"/>
      </w:r>
      <w:r w:rsidR="008D5DED">
        <w:t>P(x_k|y_1:k-1)</w:t>
      </w:r>
    </w:p>
    <w:p w14:paraId="4FA4D7F9" w14:textId="04EA851D" w:rsidR="00770B64" w:rsidRDefault="00770B64" w:rsidP="006C6FB8">
      <w:pPr>
        <w:ind w:left="420"/>
        <w:jc w:val="center"/>
      </w:pPr>
      <w:r>
        <w:rPr>
          <w:noProof/>
        </w:rPr>
        <w:drawing>
          <wp:inline distT="0" distB="0" distL="0" distR="0" wp14:anchorId="3401578B" wp14:editId="792BC243">
            <wp:extent cx="5274310" cy="147066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470660"/>
                    </a:xfrm>
                    <a:prstGeom prst="rect">
                      <a:avLst/>
                    </a:prstGeom>
                  </pic:spPr>
                </pic:pic>
              </a:graphicData>
            </a:graphic>
          </wp:inline>
        </w:drawing>
      </w:r>
    </w:p>
    <w:p w14:paraId="24202087" w14:textId="77777777" w:rsidR="00770B64" w:rsidRPr="008D5DED" w:rsidRDefault="00770B64" w:rsidP="00770B64">
      <w:pPr>
        <w:pStyle w:val="a9"/>
        <w:ind w:left="840" w:firstLineChars="0" w:firstLine="0"/>
      </w:pPr>
    </w:p>
    <w:p w14:paraId="2FC7D1DF" w14:textId="2D3C87CD" w:rsidR="008D5DED" w:rsidRDefault="008D5DED" w:rsidP="00B918BF">
      <w:pPr>
        <w:pStyle w:val="a9"/>
        <w:numPr>
          <w:ilvl w:val="0"/>
          <w:numId w:val="60"/>
        </w:numPr>
        <w:ind w:firstLineChars="0"/>
      </w:pPr>
      <w:r>
        <w:rPr>
          <w:rFonts w:hint="eastAsia"/>
          <w:b/>
          <w:bCs/>
          <w:u w:val="single"/>
        </w:rPr>
        <w:t>更新</w:t>
      </w:r>
      <w:r w:rsidRPr="008D5DED">
        <w:rPr>
          <w:rFonts w:hint="eastAsia"/>
          <w:b/>
          <w:bCs/>
        </w:rPr>
        <w:t>：k时刻测量的数据y_k只与当前状态x_k有关</w:t>
      </w:r>
      <w:r>
        <w:rPr>
          <w:rFonts w:hint="eastAsia"/>
          <w:b/>
          <w:bCs/>
        </w:rPr>
        <w:t>。</w:t>
      </w:r>
      <w:r>
        <w:t>P(x_k|y_1:k-1)</w:t>
      </w:r>
      <w:r>
        <w:sym w:font="Wingdings" w:char="F0E0"/>
      </w:r>
      <w:r>
        <w:t>P(x_k|y_1:k)</w:t>
      </w:r>
    </w:p>
    <w:p w14:paraId="06328377" w14:textId="785AEDED" w:rsidR="00A64D5A" w:rsidRDefault="00A64D5A" w:rsidP="00A64D5A">
      <w:pPr>
        <w:pStyle w:val="a9"/>
        <w:ind w:left="840" w:firstLineChars="0" w:firstLine="0"/>
      </w:pPr>
      <w:r>
        <w:rPr>
          <w:noProof/>
        </w:rPr>
        <w:drawing>
          <wp:inline distT="0" distB="0" distL="0" distR="0" wp14:anchorId="7C4A948E" wp14:editId="0D475B41">
            <wp:extent cx="5102564" cy="800100"/>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29961"/>
                    <a:stretch/>
                  </pic:blipFill>
                  <pic:spPr bwMode="auto">
                    <a:xfrm>
                      <a:off x="0" y="0"/>
                      <a:ext cx="5104762" cy="800445"/>
                    </a:xfrm>
                    <a:prstGeom prst="rect">
                      <a:avLst/>
                    </a:prstGeom>
                    <a:ln>
                      <a:noFill/>
                    </a:ln>
                    <a:extLst>
                      <a:ext uri="{53640926-AAD7-44D8-BBD7-CCE9431645EC}">
                        <a14:shadowObscured xmlns:a14="http://schemas.microsoft.com/office/drawing/2010/main"/>
                      </a:ext>
                    </a:extLst>
                  </pic:spPr>
                </pic:pic>
              </a:graphicData>
            </a:graphic>
          </wp:inline>
        </w:drawing>
      </w:r>
    </w:p>
    <w:p w14:paraId="536693C9" w14:textId="7DE15F0A" w:rsidR="00A64D5A" w:rsidRDefault="00A64D5A" w:rsidP="00A64D5A">
      <w:pPr>
        <w:pStyle w:val="a9"/>
        <w:ind w:left="840" w:firstLineChars="0" w:firstLine="0"/>
      </w:pPr>
      <w:r>
        <w:rPr>
          <w:noProof/>
        </w:rPr>
        <w:lastRenderedPageBreak/>
        <w:drawing>
          <wp:inline distT="0" distB="0" distL="0" distR="0" wp14:anchorId="4A080DED" wp14:editId="6E122283">
            <wp:extent cx="4884637" cy="14185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2806"/>
                    <a:stretch/>
                  </pic:blipFill>
                  <pic:spPr bwMode="auto">
                    <a:xfrm>
                      <a:off x="0" y="0"/>
                      <a:ext cx="4885714" cy="1418903"/>
                    </a:xfrm>
                    <a:prstGeom prst="rect">
                      <a:avLst/>
                    </a:prstGeom>
                    <a:ln>
                      <a:noFill/>
                    </a:ln>
                    <a:extLst>
                      <a:ext uri="{53640926-AAD7-44D8-BBD7-CCE9431645EC}">
                        <a14:shadowObscured xmlns:a14="http://schemas.microsoft.com/office/drawing/2010/main"/>
                      </a:ext>
                    </a:extLst>
                  </pic:spPr>
                </pic:pic>
              </a:graphicData>
            </a:graphic>
          </wp:inline>
        </w:drawing>
      </w:r>
    </w:p>
    <w:p w14:paraId="4D5EEF75" w14:textId="2A7DD492" w:rsidR="008D5DED" w:rsidRDefault="008D5DED" w:rsidP="008D5DED">
      <w:pPr>
        <w:ind w:left="420"/>
      </w:pPr>
      <w:r>
        <w:rPr>
          <w:rFonts w:hint="eastAsia"/>
        </w:rPr>
        <w:t>公式推导见印象笔记中粒子滤波部分</w:t>
      </w:r>
      <w:hyperlink r:id="rId64" w:history="1">
        <w:r>
          <w:rPr>
            <w:rStyle w:val="ac"/>
            <w:color w:val="69AA35"/>
          </w:rPr>
          <w:t>白巧克力唯心的粒子滤波.pdf</w:t>
        </w:r>
      </w:hyperlink>
    </w:p>
    <w:p w14:paraId="3850A601" w14:textId="05849047" w:rsidR="00592D65" w:rsidRDefault="00592D65" w:rsidP="00855181">
      <w:r w:rsidRPr="00592D65">
        <w:rPr>
          <w:rFonts w:hint="eastAsia"/>
          <w:b/>
          <w:bCs/>
          <w:highlight w:val="yellow"/>
        </w:rPr>
        <w:t>缺点</w:t>
      </w:r>
      <w:r w:rsidR="00A64D5A">
        <w:rPr>
          <w:rFonts w:hint="eastAsia"/>
          <w:b/>
          <w:bCs/>
          <w:highlight w:val="yellow"/>
        </w:rPr>
        <w:t>：</w:t>
      </w:r>
      <w:r>
        <w:rPr>
          <w:rFonts w:hint="eastAsia"/>
        </w:rPr>
        <w:t>是用到积分，对于非线性、非高斯系统比较难。</w:t>
      </w:r>
    </w:p>
    <w:p w14:paraId="2DE48346" w14:textId="5BBD3A42" w:rsidR="00592D65" w:rsidRDefault="00592D65" w:rsidP="00304881">
      <w:pPr>
        <w:pStyle w:val="7"/>
      </w:pPr>
      <w:r>
        <w:rPr>
          <w:rFonts w:hint="eastAsia"/>
        </w:rPr>
        <w:t>蒙特卡洛采样</w:t>
      </w:r>
    </w:p>
    <w:p w14:paraId="38294607" w14:textId="77777777" w:rsidR="00855181" w:rsidRDefault="00855181" w:rsidP="00592D65">
      <w:r w:rsidRPr="00855181">
        <w:rPr>
          <w:rFonts w:hint="eastAsia"/>
          <w:highlight w:val="yellow"/>
        </w:rPr>
        <w:t>方法</w:t>
      </w:r>
      <w:r>
        <w:rPr>
          <w:rFonts w:hint="eastAsia"/>
        </w:rPr>
        <w:t>：</w:t>
      </w:r>
      <w:r w:rsidR="00592D65">
        <w:rPr>
          <w:rFonts w:hint="eastAsia"/>
        </w:rPr>
        <w:t>蒙特卡洛采样的核心就是用平均值来代替积分，求期望。</w:t>
      </w:r>
    </w:p>
    <w:p w14:paraId="5CF3E813" w14:textId="77777777" w:rsidR="00855181" w:rsidRDefault="00855181" w:rsidP="00592D65">
      <w:r w:rsidRPr="00855181">
        <w:rPr>
          <w:rFonts w:hint="eastAsia"/>
          <w:highlight w:val="yellow"/>
        </w:rPr>
        <w:t>过程：</w:t>
      </w:r>
    </w:p>
    <w:p w14:paraId="0570EEFD" w14:textId="600FE5E8" w:rsidR="00592D65" w:rsidRDefault="00A64D5A" w:rsidP="00592D65">
      <w:r>
        <w:rPr>
          <w:rFonts w:hint="eastAsia"/>
        </w:rPr>
        <w:t>假设从一个目标概率分布总采样得到一系列的样本（粒子），可以用样本去估计这个分布的某些函数的期望值。</w:t>
      </w:r>
    </w:p>
    <w:p w14:paraId="3930177D" w14:textId="0501E709" w:rsidR="00592D65" w:rsidRDefault="00592D65" w:rsidP="00592D65"/>
    <w:p w14:paraId="350908D4" w14:textId="11D39F39" w:rsidR="00592D65" w:rsidRDefault="00A64D5A" w:rsidP="00592D65">
      <w:r>
        <w:rPr>
          <w:noProof/>
        </w:rPr>
        <w:drawing>
          <wp:inline distT="0" distB="0" distL="0" distR="0" wp14:anchorId="7E900E97" wp14:editId="778CC298">
            <wp:extent cx="4685714" cy="971429"/>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85714" cy="971429"/>
                    </a:xfrm>
                    <a:prstGeom prst="rect">
                      <a:avLst/>
                    </a:prstGeom>
                  </pic:spPr>
                </pic:pic>
              </a:graphicData>
            </a:graphic>
          </wp:inline>
        </w:drawing>
      </w:r>
    </w:p>
    <w:p w14:paraId="3377B565" w14:textId="77777777" w:rsidR="00855181" w:rsidRDefault="00855181" w:rsidP="00A64D5A">
      <w:r w:rsidRPr="00855181">
        <w:rPr>
          <w:rFonts w:hint="eastAsia"/>
          <w:highlight w:val="yellow"/>
        </w:rPr>
        <w:t>优点</w:t>
      </w:r>
      <w:r>
        <w:rPr>
          <w:rFonts w:hint="eastAsia"/>
        </w:rPr>
        <w:t>：</w:t>
      </w:r>
    </w:p>
    <w:p w14:paraId="61FE63E8" w14:textId="64C34D41" w:rsidR="00592D65" w:rsidRDefault="00A64D5A" w:rsidP="00A64D5A">
      <w:r>
        <w:rPr>
          <w:rFonts w:hint="eastAsia"/>
        </w:rPr>
        <w:t>贝叶斯后验概率的计算里要用到积分，为了解决这个积分难的问题，可以用蒙特卡洛采样来代替计算后验概率。从后验概率中采样很多粒子，用他们的状态求平均得到滤波结果。</w:t>
      </w:r>
    </w:p>
    <w:p w14:paraId="0A71272E" w14:textId="1B281D1B" w:rsidR="00A64D5A" w:rsidRDefault="00A64D5A" w:rsidP="00A64D5A">
      <w:r w:rsidRPr="00855181">
        <w:rPr>
          <w:rFonts w:hint="eastAsia"/>
          <w:highlight w:val="yellow"/>
        </w:rPr>
        <w:t>缺点</w:t>
      </w:r>
      <w:r>
        <w:rPr>
          <w:rFonts w:hint="eastAsia"/>
        </w:rPr>
        <w:t>是：后验概率未知</w:t>
      </w:r>
    </w:p>
    <w:p w14:paraId="10F245E0" w14:textId="3666196A" w:rsidR="00A64D5A" w:rsidRDefault="00A64D5A" w:rsidP="00304881">
      <w:pPr>
        <w:pStyle w:val="7"/>
      </w:pPr>
      <w:r>
        <w:rPr>
          <w:rFonts w:hint="eastAsia"/>
        </w:rPr>
        <w:t>重要性采样</w:t>
      </w:r>
    </w:p>
    <w:p w14:paraId="20DC9674" w14:textId="31825C14" w:rsidR="00855181" w:rsidRDefault="00855181" w:rsidP="00A64D5A">
      <w:r w:rsidRPr="00855181">
        <w:rPr>
          <w:rFonts w:hint="eastAsia"/>
          <w:highlight w:val="yellow"/>
        </w:rPr>
        <w:t>方法</w:t>
      </w:r>
      <w:r>
        <w:rPr>
          <w:rFonts w:hint="eastAsia"/>
          <w:highlight w:val="yellow"/>
        </w:rPr>
        <w:t>和优点</w:t>
      </w:r>
      <w:r>
        <w:rPr>
          <w:rFonts w:hint="eastAsia"/>
        </w:rPr>
        <w:t>：</w:t>
      </w:r>
    </w:p>
    <w:p w14:paraId="7B3AB626" w14:textId="2AC73D07" w:rsidR="00304881" w:rsidRDefault="00A64D5A" w:rsidP="00A64D5A">
      <w:r>
        <w:rPr>
          <w:rFonts w:hint="eastAsia"/>
        </w:rPr>
        <w:t>既然无法从目标分布中采样，从已知概率分布去采样也行</w:t>
      </w:r>
      <w:r w:rsidR="00855181">
        <w:rPr>
          <w:rFonts w:hint="eastAsia"/>
        </w:rPr>
        <w:t>，</w:t>
      </w:r>
      <w:r w:rsidR="00304881">
        <w:rPr>
          <w:rFonts w:hint="eastAsia"/>
        </w:rPr>
        <w:t>得到</w:t>
      </w:r>
      <w:r>
        <w:rPr>
          <w:rFonts w:hint="eastAsia"/>
        </w:rPr>
        <w:t>所有采样粒子状态的加权平均值</w:t>
      </w:r>
      <w:r w:rsidR="00855181">
        <w:rPr>
          <w:rFonts w:hint="eastAsia"/>
        </w:rPr>
        <w:t>。</w:t>
      </w:r>
    </w:p>
    <w:p w14:paraId="387D0AD0" w14:textId="3E149229" w:rsidR="00855181" w:rsidRDefault="00855181" w:rsidP="00A64D5A">
      <w:r w:rsidRPr="00855181">
        <w:rPr>
          <w:rFonts w:hint="eastAsia"/>
          <w:highlight w:val="yellow"/>
        </w:rPr>
        <w:t>过程</w:t>
      </w:r>
      <w:r>
        <w:rPr>
          <w:rFonts w:hint="eastAsia"/>
        </w:rPr>
        <w:t>：</w:t>
      </w:r>
    </w:p>
    <w:p w14:paraId="17FE5A6E" w14:textId="22611EBD" w:rsidR="00A64D5A" w:rsidRDefault="00304881" w:rsidP="00A64D5A">
      <w:r>
        <w:rPr>
          <w:rFonts w:hint="eastAsia"/>
        </w:rPr>
        <w:t>P（</w:t>
      </w:r>
      <w:r>
        <w:t>x_k|y(1:k)</w:t>
      </w:r>
      <w:r>
        <w:rPr>
          <w:rFonts w:hint="eastAsia"/>
        </w:rPr>
        <w:t>）</w:t>
      </w:r>
    </w:p>
    <w:p w14:paraId="2EF43AC4" w14:textId="0D49EFF7" w:rsidR="00592D65" w:rsidRDefault="00304881" w:rsidP="00592D65">
      <w:r>
        <w:rPr>
          <w:noProof/>
        </w:rPr>
        <w:drawing>
          <wp:inline distT="0" distB="0" distL="0" distR="0" wp14:anchorId="51770695" wp14:editId="5E445F1D">
            <wp:extent cx="3723809" cy="952381"/>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23809" cy="952381"/>
                    </a:xfrm>
                    <a:prstGeom prst="rect">
                      <a:avLst/>
                    </a:prstGeom>
                  </pic:spPr>
                </pic:pic>
              </a:graphicData>
            </a:graphic>
          </wp:inline>
        </w:drawing>
      </w:r>
    </w:p>
    <w:p w14:paraId="68878F86" w14:textId="2A39E89A" w:rsidR="00304881" w:rsidRDefault="00304881" w:rsidP="00592D65">
      <w:r>
        <w:rPr>
          <w:noProof/>
        </w:rPr>
        <w:lastRenderedPageBreak/>
        <w:drawing>
          <wp:inline distT="0" distB="0" distL="0" distR="0" wp14:anchorId="3620F903" wp14:editId="28BA00E5">
            <wp:extent cx="5274310" cy="19888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988820"/>
                    </a:xfrm>
                    <a:prstGeom prst="rect">
                      <a:avLst/>
                    </a:prstGeom>
                  </pic:spPr>
                </pic:pic>
              </a:graphicData>
            </a:graphic>
          </wp:inline>
        </w:drawing>
      </w:r>
    </w:p>
    <w:p w14:paraId="4A0E89BF" w14:textId="2A452A86" w:rsidR="00855181" w:rsidRDefault="00855181" w:rsidP="00855181">
      <w:r w:rsidRPr="00855181">
        <w:rPr>
          <w:rFonts w:hint="eastAsia"/>
          <w:highlight w:val="yellow"/>
        </w:rPr>
        <w:t>缺点</w:t>
      </w:r>
      <w:r>
        <w:rPr>
          <w:rFonts w:hint="eastAsia"/>
        </w:rPr>
        <w:t>是效率低（</w:t>
      </w:r>
      <w:r w:rsidR="001F1498">
        <w:rPr>
          <w:rFonts w:hint="eastAsia"/>
        </w:rPr>
        <w:t>每</w:t>
      </w:r>
      <w:r>
        <w:rPr>
          <w:rFonts w:hint="eastAsia"/>
        </w:rPr>
        <w:t>增加一次采样就得计算一次后验）</w:t>
      </w:r>
    </w:p>
    <w:p w14:paraId="0A9D27DA" w14:textId="77777777" w:rsidR="00855181" w:rsidRPr="00855181" w:rsidRDefault="00855181" w:rsidP="00592D65"/>
    <w:p w14:paraId="2BB76CFD" w14:textId="36DCDD6F" w:rsidR="00592D65" w:rsidRDefault="00592D65" w:rsidP="00592D65"/>
    <w:p w14:paraId="5227B5A7" w14:textId="11D47822" w:rsidR="00592D65" w:rsidRDefault="00304881" w:rsidP="00304881">
      <w:pPr>
        <w:pStyle w:val="7"/>
      </w:pPr>
      <w:r>
        <w:rPr>
          <w:rFonts w:hint="eastAsia"/>
        </w:rPr>
        <w:t>序贯重要性采样（S</w:t>
      </w:r>
      <w:r>
        <w:t>IS</w:t>
      </w:r>
      <w:r>
        <w:rPr>
          <w:rFonts w:hint="eastAsia"/>
        </w:rPr>
        <w:t>）</w:t>
      </w:r>
    </w:p>
    <w:p w14:paraId="7504BD7B" w14:textId="16258EAD" w:rsidR="00592D65" w:rsidRDefault="00855181" w:rsidP="00592D65">
      <w:r w:rsidRPr="00855181">
        <w:rPr>
          <w:rFonts w:hint="eastAsia"/>
          <w:b/>
          <w:bCs/>
          <w:highlight w:val="yellow"/>
        </w:rPr>
        <w:t>方法和优点</w:t>
      </w:r>
      <w:r>
        <w:rPr>
          <w:rFonts w:hint="eastAsia"/>
        </w:rPr>
        <w:t>：</w:t>
      </w:r>
      <w:r w:rsidR="00304881">
        <w:rPr>
          <w:rFonts w:hint="eastAsia"/>
        </w:rPr>
        <w:t>为了解决重要性采样中每增加一次采样都要重新计算，因此以递推的形式计算权重，这就是序贯重要性采样（S</w:t>
      </w:r>
      <w:r w:rsidR="00304881">
        <w:t>IS</w:t>
      </w:r>
      <w:r w:rsidR="00304881">
        <w:rPr>
          <w:rFonts w:hint="eastAsia"/>
        </w:rPr>
        <w:t>），粒子滤波的原型。</w:t>
      </w:r>
    </w:p>
    <w:p w14:paraId="39DF44EF" w14:textId="4BC6C85F" w:rsidR="00855181" w:rsidRPr="00855181" w:rsidRDefault="00855181" w:rsidP="00592D65">
      <w:pPr>
        <w:rPr>
          <w:b/>
          <w:bCs/>
        </w:rPr>
      </w:pPr>
      <w:r w:rsidRPr="00855181">
        <w:rPr>
          <w:rFonts w:hint="eastAsia"/>
          <w:b/>
          <w:bCs/>
          <w:highlight w:val="yellow"/>
        </w:rPr>
        <w:t>过程：</w:t>
      </w:r>
    </w:p>
    <w:p w14:paraId="127302F1" w14:textId="1DCEDD1B" w:rsidR="002F3368" w:rsidRDefault="002F3368" w:rsidP="00592D65">
      <w:r>
        <w:rPr>
          <w:rFonts w:hint="eastAsia"/>
        </w:rPr>
        <w:t>重要性概率密度函数</w:t>
      </w:r>
      <w:r>
        <w:rPr>
          <w:noProof/>
        </w:rPr>
        <w:drawing>
          <wp:inline distT="0" distB="0" distL="0" distR="0" wp14:anchorId="442CD8C0" wp14:editId="07841EDC">
            <wp:extent cx="1238095" cy="514286"/>
            <wp:effectExtent l="0" t="0" r="635"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38095" cy="514286"/>
                    </a:xfrm>
                    <a:prstGeom prst="rect">
                      <a:avLst/>
                    </a:prstGeom>
                  </pic:spPr>
                </pic:pic>
              </a:graphicData>
            </a:graphic>
          </wp:inline>
        </w:drawing>
      </w:r>
      <w:r>
        <w:rPr>
          <w:rFonts w:hint="eastAsia"/>
        </w:rPr>
        <w:t>不需要用积分。粒子权值递归形式。</w:t>
      </w:r>
    </w:p>
    <w:p w14:paraId="2CF683A7" w14:textId="77DD185B" w:rsidR="002F3368" w:rsidRDefault="002F3368" w:rsidP="00592D65">
      <w:r>
        <w:rPr>
          <w:noProof/>
        </w:rPr>
        <w:drawing>
          <wp:inline distT="0" distB="0" distL="0" distR="0" wp14:anchorId="19C796BF" wp14:editId="18EEDCDB">
            <wp:extent cx="3790476" cy="904762"/>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90476" cy="904762"/>
                    </a:xfrm>
                    <a:prstGeom prst="rect">
                      <a:avLst/>
                    </a:prstGeom>
                  </pic:spPr>
                </pic:pic>
              </a:graphicData>
            </a:graphic>
          </wp:inline>
        </w:drawing>
      </w:r>
    </w:p>
    <w:p w14:paraId="77FC5929" w14:textId="76E77056" w:rsidR="002F3368" w:rsidRDefault="002F3368" w:rsidP="00592D65">
      <w:r>
        <w:rPr>
          <w:rFonts w:hint="eastAsia"/>
        </w:rPr>
        <w:t>存在假设：</w:t>
      </w:r>
      <w:r w:rsidRPr="002F3368">
        <w:rPr>
          <w:rFonts w:hint="eastAsia"/>
          <w:b/>
          <w:bCs/>
          <w:color w:val="FF0000"/>
        </w:rPr>
        <w:t>重要性分布只与前一时刻的状态下x（k</w:t>
      </w:r>
      <w:r w:rsidRPr="002F3368">
        <w:rPr>
          <w:b/>
          <w:bCs/>
          <w:color w:val="FF0000"/>
        </w:rPr>
        <w:t>-1</w:t>
      </w:r>
      <w:r w:rsidRPr="002F3368">
        <w:rPr>
          <w:rFonts w:hint="eastAsia"/>
          <w:b/>
          <w:bCs/>
          <w:color w:val="FF0000"/>
        </w:rPr>
        <w:t>）以及测量y</w:t>
      </w:r>
      <w:r w:rsidRPr="002F3368">
        <w:rPr>
          <w:b/>
          <w:bCs/>
          <w:color w:val="FF0000"/>
        </w:rPr>
        <w:t>(k)</w:t>
      </w:r>
      <w:r w:rsidRPr="002F3368">
        <w:rPr>
          <w:rFonts w:hint="eastAsia"/>
          <w:b/>
          <w:bCs/>
          <w:color w:val="FF0000"/>
        </w:rPr>
        <w:t>有关。</w:t>
      </w:r>
    </w:p>
    <w:p w14:paraId="31BBA5F7" w14:textId="77777777" w:rsidR="002F3368" w:rsidRPr="00304881" w:rsidRDefault="002F3368" w:rsidP="00592D65"/>
    <w:p w14:paraId="4A6BEA69" w14:textId="5E7DC0D8" w:rsidR="008D5DED" w:rsidRDefault="002F3368" w:rsidP="008D5DED">
      <w:pPr>
        <w:ind w:left="420"/>
      </w:pPr>
      <w:r>
        <w:rPr>
          <w:noProof/>
        </w:rPr>
        <w:lastRenderedPageBreak/>
        <w:drawing>
          <wp:inline distT="0" distB="0" distL="0" distR="0" wp14:anchorId="31157F9C" wp14:editId="016A1A40">
            <wp:extent cx="5274310" cy="35255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525520"/>
                    </a:xfrm>
                    <a:prstGeom prst="rect">
                      <a:avLst/>
                    </a:prstGeom>
                  </pic:spPr>
                </pic:pic>
              </a:graphicData>
            </a:graphic>
          </wp:inline>
        </w:drawing>
      </w:r>
    </w:p>
    <w:p w14:paraId="195C1622" w14:textId="2011F7C3" w:rsidR="002F3368" w:rsidRDefault="002F3368" w:rsidP="00855181">
      <w:pPr>
        <w:rPr>
          <w:b/>
          <w:bCs/>
          <w:u w:val="single"/>
        </w:rPr>
      </w:pPr>
      <w:r w:rsidRPr="00855181">
        <w:rPr>
          <w:rFonts w:hint="eastAsia"/>
          <w:b/>
          <w:bCs/>
          <w:highlight w:val="yellow"/>
          <w:u w:val="single"/>
        </w:rPr>
        <w:t>缺点</w:t>
      </w:r>
      <w:r w:rsidRPr="002F3368">
        <w:rPr>
          <w:rFonts w:hint="eastAsia"/>
          <w:b/>
          <w:bCs/>
          <w:u w:val="single"/>
        </w:rPr>
        <w:t>：粒子权重退化问题，</w:t>
      </w:r>
      <w:r w:rsidR="0057152F">
        <w:rPr>
          <w:b/>
          <w:bCs/>
          <w:u w:val="single"/>
        </w:rPr>
        <w:t xml:space="preserve"> </w:t>
      </w:r>
    </w:p>
    <w:p w14:paraId="1678C1D8" w14:textId="7CEAE870" w:rsidR="002F3368" w:rsidRDefault="002F3368" w:rsidP="002F3368">
      <w:pPr>
        <w:pStyle w:val="7"/>
      </w:pPr>
      <w:r>
        <w:rPr>
          <w:rFonts w:hint="eastAsia"/>
        </w:rPr>
        <w:t>重采样</w:t>
      </w:r>
    </w:p>
    <w:p w14:paraId="5AE40EF1" w14:textId="55024911" w:rsidR="002F3368" w:rsidRDefault="0057152F" w:rsidP="002F3368">
      <w:r w:rsidRPr="0057152F">
        <w:rPr>
          <w:rFonts w:hint="eastAsia"/>
          <w:b/>
          <w:bCs/>
          <w:highlight w:val="yellow"/>
        </w:rPr>
        <w:t>优点和方法</w:t>
      </w:r>
      <w:r>
        <w:rPr>
          <w:rFonts w:hint="eastAsia"/>
        </w:rPr>
        <w:t>：</w:t>
      </w:r>
      <w:r w:rsidR="002F3368">
        <w:rPr>
          <w:rFonts w:hint="eastAsia"/>
        </w:rPr>
        <w:t>为了解决S</w:t>
      </w:r>
      <w:r w:rsidR="002F3368">
        <w:t>IS</w:t>
      </w:r>
      <w:r w:rsidR="002F3368">
        <w:rPr>
          <w:rFonts w:hint="eastAsia"/>
        </w:rPr>
        <w:t>中粒子权重退化的问题，</w:t>
      </w:r>
      <w:r w:rsidR="00855181">
        <w:rPr>
          <w:rFonts w:hint="eastAsia"/>
        </w:rPr>
        <w:t>粒子权值的方差</w:t>
      </w:r>
      <w:r>
        <w:rPr>
          <w:rFonts w:hint="eastAsia"/>
        </w:rPr>
        <w:t>随时间增大，</w:t>
      </w:r>
      <w:r w:rsidR="002F3368">
        <w:rPr>
          <w:rFonts w:hint="eastAsia"/>
        </w:rPr>
        <w:t>无效采样粒子数目增加导致估计性能下降。</w:t>
      </w:r>
    </w:p>
    <w:p w14:paraId="4F6FF389" w14:textId="07B5F3E5" w:rsidR="00374F86" w:rsidRDefault="00374F86" w:rsidP="002F3368">
      <w:r>
        <w:rPr>
          <w:noProof/>
        </w:rPr>
        <w:drawing>
          <wp:inline distT="0" distB="0" distL="0" distR="0" wp14:anchorId="62A0929C" wp14:editId="4525481C">
            <wp:extent cx="4295238" cy="2342857"/>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5238" cy="2342857"/>
                    </a:xfrm>
                    <a:prstGeom prst="rect">
                      <a:avLst/>
                    </a:prstGeom>
                  </pic:spPr>
                </pic:pic>
              </a:graphicData>
            </a:graphic>
          </wp:inline>
        </w:drawing>
      </w:r>
    </w:p>
    <w:p w14:paraId="6A5A545B" w14:textId="4D60D750" w:rsidR="00374F86" w:rsidRDefault="00374F86" w:rsidP="002F3368">
      <w:r w:rsidRPr="00374F86">
        <w:rPr>
          <w:rFonts w:hint="eastAsia"/>
        </w:rPr>
        <w:t>有效粒子数越小，即权重的方差越大，也就是说权重大的和权重小的之间差距大，表明权值退化越严重</w:t>
      </w:r>
      <w:r>
        <w:rPr>
          <w:rFonts w:hint="eastAsia"/>
        </w:rPr>
        <w:t>。</w:t>
      </w:r>
    </w:p>
    <w:p w14:paraId="14AE849A" w14:textId="77777777" w:rsidR="00374F86" w:rsidRDefault="00374F86" w:rsidP="002F3368">
      <w:r w:rsidRPr="0057152F">
        <w:rPr>
          <w:rFonts w:hint="eastAsia"/>
          <w:b/>
          <w:bCs/>
          <w:highlight w:val="yellow"/>
        </w:rPr>
        <w:t>解决方法</w:t>
      </w:r>
      <w:r>
        <w:rPr>
          <w:rFonts w:hint="eastAsia"/>
        </w:rPr>
        <w:t>：</w:t>
      </w:r>
    </w:p>
    <w:p w14:paraId="40B69CDE" w14:textId="1D746DF1" w:rsidR="00374F86" w:rsidRDefault="00374F86" w:rsidP="00B918BF">
      <w:pPr>
        <w:pStyle w:val="a9"/>
        <w:numPr>
          <w:ilvl w:val="0"/>
          <w:numId w:val="60"/>
        </w:numPr>
        <w:ind w:firstLineChars="0"/>
      </w:pPr>
      <w:r>
        <w:rPr>
          <w:rFonts w:hint="eastAsia"/>
        </w:rPr>
        <w:t>增加粒子数量（但是会增加计算量，实时性也比较差）。</w:t>
      </w:r>
    </w:p>
    <w:p w14:paraId="4E54725B" w14:textId="16AA89CD" w:rsidR="00374F86" w:rsidRPr="00374F86" w:rsidRDefault="00374F86" w:rsidP="00B918BF">
      <w:pPr>
        <w:pStyle w:val="a9"/>
        <w:numPr>
          <w:ilvl w:val="0"/>
          <w:numId w:val="60"/>
        </w:numPr>
        <w:ind w:firstLineChars="0"/>
        <w:rPr>
          <w:b/>
          <w:bCs/>
        </w:rPr>
      </w:pPr>
      <w:r w:rsidRPr="00374F86">
        <w:rPr>
          <w:rFonts w:hint="eastAsia"/>
          <w:b/>
          <w:bCs/>
        </w:rPr>
        <w:t>选择合适的重要性概率密度函数。</w:t>
      </w:r>
    </w:p>
    <w:p w14:paraId="7CBACDF1" w14:textId="18809BB6" w:rsidR="00374F86" w:rsidRPr="00374F86" w:rsidRDefault="00374F86" w:rsidP="00B918BF">
      <w:pPr>
        <w:pStyle w:val="a9"/>
        <w:numPr>
          <w:ilvl w:val="0"/>
          <w:numId w:val="60"/>
        </w:numPr>
        <w:ind w:firstLineChars="0"/>
        <w:rPr>
          <w:b/>
          <w:bCs/>
        </w:rPr>
      </w:pPr>
      <w:r w:rsidRPr="00374F86">
        <w:rPr>
          <w:rFonts w:hint="eastAsia"/>
          <w:b/>
          <w:bCs/>
        </w:rPr>
        <w:t>在序贯重要性采样后采用重采样的方法。</w:t>
      </w:r>
    </w:p>
    <w:p w14:paraId="18E263DF" w14:textId="2A1AAE4E" w:rsidR="00374F86" w:rsidRDefault="00374F86" w:rsidP="00374F86">
      <w:pPr>
        <w:rPr>
          <w:b/>
          <w:bCs/>
        </w:rPr>
      </w:pPr>
      <w:r w:rsidRPr="0057152F">
        <w:rPr>
          <w:rFonts w:hint="eastAsia"/>
          <w:highlight w:val="yellow"/>
        </w:rPr>
        <w:t>思路</w:t>
      </w:r>
      <w:r>
        <w:rPr>
          <w:rFonts w:hint="eastAsia"/>
        </w:rPr>
        <w:t>：</w:t>
      </w:r>
      <w:r w:rsidRPr="00374F86">
        <w:rPr>
          <w:rFonts w:hint="eastAsia"/>
          <w:b/>
          <w:bCs/>
        </w:rPr>
        <w:t>丢弃掉掉权重小的粒子，保持粒子数目不变，用权重大的粒子去复制。</w:t>
      </w:r>
      <w:r>
        <w:rPr>
          <w:rFonts w:hint="eastAsia"/>
          <w:b/>
          <w:bCs/>
        </w:rPr>
        <w:t>补充求其掉的权重小的粒子的</w:t>
      </w:r>
      <w:ins w:id="488" w:author="唐 娜" w:date="2020-05-14T10:25:00Z">
        <w:r w:rsidR="003E3155">
          <w:rPr>
            <w:rFonts w:hint="eastAsia"/>
            <w:b/>
            <w:bCs/>
          </w:rPr>
          <w:t>位置</w:t>
        </w:r>
      </w:ins>
      <w:del w:id="489" w:author="唐 娜" w:date="2020-05-14T10:25:00Z">
        <w:r>
          <w:rPr>
            <w:rFonts w:hint="eastAsia"/>
            <w:b/>
            <w:bCs/>
          </w:rPr>
          <w:delText>未知</w:delText>
        </w:r>
      </w:del>
      <w:r>
        <w:rPr>
          <w:rFonts w:hint="eastAsia"/>
          <w:b/>
          <w:bCs/>
        </w:rPr>
        <w:t>。</w:t>
      </w:r>
    </w:p>
    <w:p w14:paraId="5C9DBD2D" w14:textId="266B3953" w:rsidR="00374F86" w:rsidRDefault="00374F86" w:rsidP="00374F86">
      <w:pPr>
        <w:rPr>
          <w:b/>
          <w:bCs/>
        </w:rPr>
      </w:pPr>
      <w:r w:rsidRPr="0057152F">
        <w:rPr>
          <w:rFonts w:hint="eastAsia"/>
          <w:b/>
          <w:bCs/>
          <w:highlight w:val="yellow"/>
        </w:rPr>
        <w:lastRenderedPageBreak/>
        <w:t>缺点：</w:t>
      </w:r>
      <w:r>
        <w:rPr>
          <w:rFonts w:hint="eastAsia"/>
          <w:b/>
          <w:bCs/>
        </w:rPr>
        <w:t>权重大分为两种情况，一种是分子大就是后验概率大，这种很优秀，正确。</w:t>
      </w:r>
    </w:p>
    <w:p w14:paraId="7A82DFAB" w14:textId="5163CDE7" w:rsidR="00374F86" w:rsidRDefault="00374F86" w:rsidP="00374F86">
      <w:pPr>
        <w:rPr>
          <w:b/>
          <w:bCs/>
        </w:rPr>
      </w:pPr>
      <w:r>
        <w:rPr>
          <w:rFonts w:hint="eastAsia"/>
          <w:b/>
          <w:bCs/>
        </w:rPr>
        <w:t>但是如果权重大是因为分母小，就不优秀了。重采样会导致粒子的多样性丢失。</w:t>
      </w:r>
    </w:p>
    <w:p w14:paraId="7CDF09A1" w14:textId="42A5675D" w:rsidR="00BF5738" w:rsidRDefault="00BF5738" w:rsidP="00374F86">
      <w:pPr>
        <w:rPr>
          <w:b/>
          <w:bCs/>
        </w:rPr>
      </w:pPr>
      <w:r>
        <w:rPr>
          <w:rFonts w:hint="eastAsia"/>
          <w:b/>
          <w:bCs/>
        </w:rPr>
        <w:t>解决方法：正则粒子滤波</w:t>
      </w:r>
    </w:p>
    <w:p w14:paraId="29843DB7" w14:textId="6C84B01C" w:rsidR="00374F86" w:rsidRDefault="00374F86" w:rsidP="00374F86">
      <w:pPr>
        <w:pStyle w:val="7"/>
      </w:pPr>
      <w:r>
        <w:rPr>
          <w:rFonts w:hint="eastAsia"/>
        </w:rPr>
        <w:t>粒子滤波算法流程</w:t>
      </w:r>
    </w:p>
    <w:p w14:paraId="3965182F" w14:textId="36C8A2CB" w:rsidR="00374F86" w:rsidRDefault="00374F86" w:rsidP="00374F86">
      <w:r>
        <w:rPr>
          <w:noProof/>
        </w:rPr>
        <w:drawing>
          <wp:inline distT="0" distB="0" distL="0" distR="0" wp14:anchorId="4415744F" wp14:editId="16ABE13B">
            <wp:extent cx="5274310" cy="287020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870200"/>
                    </a:xfrm>
                    <a:prstGeom prst="rect">
                      <a:avLst/>
                    </a:prstGeom>
                  </pic:spPr>
                </pic:pic>
              </a:graphicData>
            </a:graphic>
          </wp:inline>
        </w:drawing>
      </w:r>
    </w:p>
    <w:p w14:paraId="4A1A0DAD" w14:textId="1396A2CE" w:rsidR="00E717E3" w:rsidRPr="00E717E3" w:rsidRDefault="00E717E3" w:rsidP="00E717E3">
      <w:pPr>
        <w:pStyle w:val="7"/>
      </w:pPr>
      <w:r w:rsidRPr="00E717E3">
        <w:rPr>
          <w:rFonts w:hint="eastAsia"/>
          <w:highlight w:val="yellow"/>
        </w:rPr>
        <w:t>整个流程图</w:t>
      </w:r>
    </w:p>
    <w:p w14:paraId="37A18FAB" w14:textId="7371EA9B" w:rsidR="00BF5738" w:rsidRDefault="0089065E" w:rsidP="00374F86">
      <w:r>
        <w:object w:dxaOrig="10263" w:dyaOrig="4940" w14:anchorId="083D271F">
          <v:shape id="_x0000_i1027" type="#_x0000_t75" style="width:415.75pt;height:220.6pt" o:ole="">
            <v:imagedata r:id="rId73" o:title=""/>
          </v:shape>
          <o:OLEObject Type="Embed" ProgID="Visio.Drawing.11" ShapeID="_x0000_i1027" DrawAspect="Content" ObjectID="_1650957161" r:id="rId74"/>
        </w:object>
      </w:r>
    </w:p>
    <w:p w14:paraId="396F3AB3" w14:textId="3AD591C7" w:rsidR="00374F86" w:rsidRDefault="00BF5738" w:rsidP="00BF5738">
      <w:pPr>
        <w:pStyle w:val="7"/>
      </w:pPr>
      <w:r w:rsidRPr="00BF5738">
        <w:rPr>
          <w:rFonts w:hint="eastAsia"/>
        </w:rPr>
        <w:t>S</w:t>
      </w:r>
      <w:r w:rsidRPr="00BF5738">
        <w:t>IR</w:t>
      </w:r>
      <w:r w:rsidRPr="00BF5738">
        <w:rPr>
          <w:rFonts w:hint="eastAsia"/>
        </w:rPr>
        <w:t>滤波</w:t>
      </w:r>
      <w:r w:rsidRPr="00BF5738">
        <w:t>Sampling Importance Resampling Filter</w:t>
      </w:r>
    </w:p>
    <w:p w14:paraId="74D3B567" w14:textId="296318C2" w:rsidR="00E717E3" w:rsidRPr="00E717E3" w:rsidRDefault="00E717E3" w:rsidP="00BF5738">
      <w:pPr>
        <w:rPr>
          <w:b/>
          <w:bCs/>
        </w:rPr>
      </w:pPr>
      <w:r w:rsidRPr="00644CBD">
        <w:rPr>
          <w:rFonts w:hint="eastAsia"/>
          <w:b/>
          <w:bCs/>
          <w:highlight w:val="yellow"/>
        </w:rPr>
        <w:t>方法：</w:t>
      </w:r>
    </w:p>
    <w:p w14:paraId="2E4656D0" w14:textId="2BA53393" w:rsidR="00BF5738" w:rsidRDefault="00BF5738" w:rsidP="00BF5738">
      <w:r>
        <w:rPr>
          <w:rFonts w:hint="eastAsia"/>
        </w:rPr>
        <w:t>针对粒子的</w:t>
      </w:r>
      <w:r w:rsidRPr="0089065E">
        <w:rPr>
          <w:rFonts w:hint="eastAsia"/>
          <w:b/>
          <w:bCs/>
        </w:rPr>
        <w:t>重要性概率密度函数</w:t>
      </w:r>
      <w:r>
        <w:rPr>
          <w:rFonts w:hint="eastAsia"/>
        </w:rPr>
        <w:t>做出特定的选择，将其选取为</w:t>
      </w:r>
      <w:r w:rsidRPr="0089065E">
        <w:rPr>
          <w:rFonts w:hint="eastAsia"/>
          <w:b/>
          <w:bCs/>
        </w:rPr>
        <w:t>先验概率</w:t>
      </w:r>
      <w:r>
        <w:rPr>
          <w:rFonts w:hint="eastAsia"/>
        </w:rPr>
        <w:t>。（先验概率可以由</w:t>
      </w:r>
      <w:r>
        <w:rPr>
          <w:rFonts w:hint="eastAsia"/>
        </w:rPr>
        <w:lastRenderedPageBreak/>
        <w:t>状态方程得到），带入到S</w:t>
      </w:r>
      <w:r>
        <w:t>IS</w:t>
      </w:r>
      <w:r>
        <w:rPr>
          <w:rFonts w:hint="eastAsia"/>
        </w:rPr>
        <w:t>推导出的权重公式，</w:t>
      </w:r>
    </w:p>
    <w:p w14:paraId="7BB84D30" w14:textId="76638BC0" w:rsidR="00E717E3" w:rsidRPr="00E717E3" w:rsidRDefault="00E717E3" w:rsidP="00BF5738">
      <w:pPr>
        <w:rPr>
          <w:b/>
          <w:bCs/>
        </w:rPr>
      </w:pPr>
      <w:r w:rsidRPr="00644CBD">
        <w:rPr>
          <w:rFonts w:hint="eastAsia"/>
          <w:b/>
          <w:bCs/>
          <w:highlight w:val="yellow"/>
        </w:rPr>
        <w:t>优点：</w:t>
      </w:r>
    </w:p>
    <w:p w14:paraId="059A5DFD" w14:textId="78E3217B" w:rsidR="00BF5738" w:rsidRPr="00E717E3" w:rsidRDefault="00BF5738" w:rsidP="00B918BF">
      <w:pPr>
        <w:pStyle w:val="a9"/>
        <w:numPr>
          <w:ilvl w:val="0"/>
          <w:numId w:val="62"/>
        </w:numPr>
        <w:ind w:firstLineChars="0"/>
        <w:rPr>
          <w:b/>
          <w:bCs/>
        </w:rPr>
      </w:pPr>
      <w:r w:rsidRPr="00E717E3">
        <w:rPr>
          <w:rFonts w:hint="eastAsia"/>
          <w:b/>
          <w:bCs/>
        </w:rPr>
        <w:t>S</w:t>
      </w:r>
      <w:r w:rsidRPr="00E717E3">
        <w:rPr>
          <w:b/>
          <w:bCs/>
        </w:rPr>
        <w:t>IR</w:t>
      </w:r>
      <w:r w:rsidRPr="00E717E3">
        <w:rPr>
          <w:rFonts w:hint="eastAsia"/>
          <w:b/>
          <w:bCs/>
        </w:rPr>
        <w:t>只和系统状态方程有关，不需要自己去设计概率密度函数。</w:t>
      </w:r>
    </w:p>
    <w:p w14:paraId="3C886FA2" w14:textId="4B278876" w:rsidR="00E717E3" w:rsidRPr="00E717E3" w:rsidRDefault="00E717E3" w:rsidP="00B918BF">
      <w:pPr>
        <w:pStyle w:val="a9"/>
        <w:numPr>
          <w:ilvl w:val="0"/>
          <w:numId w:val="62"/>
        </w:numPr>
        <w:ind w:firstLineChars="0"/>
        <w:rPr>
          <w:b/>
          <w:bCs/>
        </w:rPr>
      </w:pPr>
      <w:r w:rsidRPr="00E717E3">
        <w:rPr>
          <w:rFonts w:hint="eastAsia"/>
          <w:b/>
          <w:bCs/>
        </w:rPr>
        <w:t>简单易用。</w:t>
      </w:r>
    </w:p>
    <w:p w14:paraId="665E3C69" w14:textId="26F3F221" w:rsidR="00BF5738" w:rsidRPr="00E717E3" w:rsidRDefault="00BF5738" w:rsidP="00BF5738">
      <w:pPr>
        <w:rPr>
          <w:b/>
          <w:bCs/>
        </w:rPr>
      </w:pPr>
      <w:r w:rsidRPr="00644CBD">
        <w:rPr>
          <w:rFonts w:hint="eastAsia"/>
          <w:b/>
          <w:bCs/>
          <w:highlight w:val="yellow"/>
        </w:rPr>
        <w:t>过程：</w:t>
      </w:r>
    </w:p>
    <w:p w14:paraId="779CABEF" w14:textId="676DD8E9" w:rsidR="00BF5738" w:rsidRDefault="00BF5738" w:rsidP="00BF5738">
      <w:pPr>
        <w:jc w:val="center"/>
      </w:pPr>
      <w:r>
        <w:rPr>
          <w:noProof/>
        </w:rPr>
        <w:drawing>
          <wp:inline distT="0" distB="0" distL="0" distR="0" wp14:anchorId="28A20194" wp14:editId="7171EDF6">
            <wp:extent cx="3401487" cy="3171825"/>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03" t="-2282" r="14219" b="2282"/>
                    <a:stretch/>
                  </pic:blipFill>
                  <pic:spPr bwMode="auto">
                    <a:xfrm>
                      <a:off x="0" y="0"/>
                      <a:ext cx="3419398" cy="3188527"/>
                    </a:xfrm>
                    <a:prstGeom prst="rect">
                      <a:avLst/>
                    </a:prstGeom>
                    <a:ln>
                      <a:noFill/>
                    </a:ln>
                    <a:extLst>
                      <a:ext uri="{53640926-AAD7-44D8-BBD7-CCE9431645EC}">
                        <a14:shadowObscured xmlns:a14="http://schemas.microsoft.com/office/drawing/2010/main"/>
                      </a:ext>
                    </a:extLst>
                  </pic:spPr>
                </pic:pic>
              </a:graphicData>
            </a:graphic>
          </wp:inline>
        </w:drawing>
      </w:r>
    </w:p>
    <w:p w14:paraId="3FEA7FBB" w14:textId="77777777" w:rsidR="00E717E3" w:rsidRDefault="00BF5738" w:rsidP="00BF5738">
      <w:r w:rsidRPr="00644CBD">
        <w:rPr>
          <w:rFonts w:hint="eastAsia"/>
          <w:b/>
          <w:bCs/>
          <w:highlight w:val="yellow"/>
        </w:rPr>
        <w:t>缺点</w:t>
      </w:r>
      <w:r w:rsidRPr="00644CBD">
        <w:rPr>
          <w:rFonts w:hint="eastAsia"/>
          <w:highlight w:val="yellow"/>
        </w:rPr>
        <w:t>：</w:t>
      </w:r>
    </w:p>
    <w:p w14:paraId="7C2753DC" w14:textId="59B99734" w:rsidR="00BF5738" w:rsidRDefault="00BF5738" w:rsidP="00B918BF">
      <w:pPr>
        <w:pStyle w:val="a9"/>
        <w:numPr>
          <w:ilvl w:val="0"/>
          <w:numId w:val="63"/>
        </w:numPr>
        <w:ind w:firstLineChars="0"/>
      </w:pPr>
      <w:r>
        <w:rPr>
          <w:rFonts w:hint="eastAsia"/>
        </w:rPr>
        <w:t>效率不高</w:t>
      </w:r>
    </w:p>
    <w:p w14:paraId="0521E493" w14:textId="22A30D79" w:rsidR="00BF5738" w:rsidRDefault="00BF5738" w:rsidP="00B918BF">
      <w:pPr>
        <w:pStyle w:val="a9"/>
        <w:numPr>
          <w:ilvl w:val="0"/>
          <w:numId w:val="63"/>
        </w:numPr>
        <w:ind w:firstLineChars="0"/>
      </w:pPr>
      <w:r>
        <w:rPr>
          <w:rFonts w:hint="eastAsia"/>
        </w:rPr>
        <w:t>对奇异点敏感的问题</w:t>
      </w:r>
      <w:r w:rsidR="00E717E3">
        <w:rPr>
          <w:rFonts w:hint="eastAsia"/>
        </w:rPr>
        <w:t>。</w:t>
      </w:r>
    </w:p>
    <w:p w14:paraId="64489938" w14:textId="2104A0CF" w:rsidR="00E717E3" w:rsidRDefault="00E717E3" w:rsidP="00B918BF">
      <w:pPr>
        <w:pStyle w:val="a9"/>
        <w:numPr>
          <w:ilvl w:val="0"/>
          <w:numId w:val="63"/>
        </w:numPr>
        <w:ind w:firstLineChars="0"/>
      </w:pPr>
      <w:r>
        <w:rPr>
          <w:rFonts w:hint="eastAsia"/>
        </w:rPr>
        <w:t>没有就加入测量，只是凭先验概率进行采样，而不是修正后的后验概率。</w:t>
      </w:r>
    </w:p>
    <w:p w14:paraId="4999D993" w14:textId="13727F86" w:rsidR="00352FCE" w:rsidRDefault="00352FCE" w:rsidP="00352FCE">
      <w:pPr>
        <w:pStyle w:val="7"/>
      </w:pPr>
      <w:r>
        <w:rPr>
          <w:rFonts w:hint="eastAsia"/>
        </w:rPr>
        <w:t>粒子滤波的实际考虑和特性</w:t>
      </w:r>
    </w:p>
    <w:p w14:paraId="2A92ECA8" w14:textId="313288CD" w:rsidR="00352FCE" w:rsidRPr="00352FCE" w:rsidRDefault="00352FCE" w:rsidP="00352FCE">
      <w:r>
        <w:rPr>
          <w:rFonts w:hint="eastAsia"/>
        </w:rPr>
        <w:t>密度提取：粒子滤波下的样本集表示连续置信度的高度离散化</w:t>
      </w:r>
      <w:r w:rsidR="004166F4">
        <w:rPr>
          <w:rFonts w:hint="eastAsia"/>
        </w:rPr>
        <w:t>。</w:t>
      </w:r>
      <w:ins w:id="490" w:author="唐 娜" w:date="2020-05-14T10:25:00Z">
        <w:r w:rsidR="006E2DA7">
          <w:rPr>
            <w:rFonts w:hint="eastAsia"/>
          </w:rPr>
          <w:t>从这样的样本中提取一个密度</w:t>
        </w:r>
      </w:ins>
    </w:p>
    <w:p w14:paraId="1BA230A1" w14:textId="77777777" w:rsidR="006E2DA7" w:rsidRDefault="006E2DA7" w:rsidP="00352FCE">
      <w:pPr>
        <w:rPr>
          <w:ins w:id="491" w:author="唐 娜" w:date="2020-05-14T10:25:00Z"/>
        </w:rPr>
      </w:pPr>
    </w:p>
    <w:p w14:paraId="1127E33D" w14:textId="73BE5625" w:rsidR="00CA65E5" w:rsidRDefault="00CA65E5" w:rsidP="00352FCE">
      <w:pPr>
        <w:rPr>
          <w:ins w:id="492" w:author="唐 娜" w:date="2020-05-14T10:25:00Z"/>
        </w:rPr>
      </w:pPr>
      <w:ins w:id="493" w:author="唐 娜" w:date="2020-05-14T10:25:00Z">
        <w:r>
          <w:rPr>
            <w:rFonts w:hint="eastAsia"/>
          </w:rPr>
          <w:t>卡尔曼滤波和粒子滤波的区别</w:t>
        </w:r>
      </w:ins>
    </w:p>
    <w:tbl>
      <w:tblPr>
        <w:tblStyle w:val="aa"/>
        <w:tblW w:w="0" w:type="auto"/>
        <w:tblLook w:val="04A0" w:firstRow="1" w:lastRow="0" w:firstColumn="1" w:lastColumn="0" w:noHBand="0" w:noVBand="1"/>
      </w:tblPr>
      <w:tblGrid>
        <w:gridCol w:w="2765"/>
        <w:gridCol w:w="2765"/>
        <w:gridCol w:w="2766"/>
      </w:tblGrid>
      <w:tr w:rsidR="00CA65E5" w14:paraId="6395DED3" w14:textId="77777777" w:rsidTr="00CA65E5">
        <w:trPr>
          <w:ins w:id="494" w:author="唐 娜" w:date="2020-05-14T10:25:00Z"/>
        </w:trPr>
        <w:tc>
          <w:tcPr>
            <w:tcW w:w="2765" w:type="dxa"/>
          </w:tcPr>
          <w:p w14:paraId="79D49CAD" w14:textId="479587F3" w:rsidR="00CA65E5" w:rsidRDefault="00CA65E5" w:rsidP="00352FCE">
            <w:pPr>
              <w:rPr>
                <w:ins w:id="495" w:author="唐 娜" w:date="2020-05-14T10:25:00Z"/>
              </w:rPr>
            </w:pPr>
            <w:ins w:id="496" w:author="唐 娜" w:date="2020-05-14T10:25:00Z">
              <w:r>
                <w:rPr>
                  <w:rFonts w:hint="eastAsia"/>
                </w:rPr>
                <w:t>算法的区别</w:t>
              </w:r>
            </w:ins>
          </w:p>
        </w:tc>
        <w:tc>
          <w:tcPr>
            <w:tcW w:w="2765" w:type="dxa"/>
          </w:tcPr>
          <w:p w14:paraId="6C8BA410" w14:textId="658D4F36" w:rsidR="00CA65E5" w:rsidRDefault="00CA65E5" w:rsidP="00352FCE">
            <w:pPr>
              <w:rPr>
                <w:ins w:id="497" w:author="唐 娜" w:date="2020-05-14T10:25:00Z"/>
              </w:rPr>
            </w:pPr>
            <w:ins w:id="498" w:author="唐 娜" w:date="2020-05-14T10:25:00Z">
              <w:r>
                <w:rPr>
                  <w:rFonts w:hint="eastAsia"/>
                </w:rPr>
                <w:t>卡尔曼滤波</w:t>
              </w:r>
            </w:ins>
          </w:p>
        </w:tc>
        <w:tc>
          <w:tcPr>
            <w:tcW w:w="2766" w:type="dxa"/>
          </w:tcPr>
          <w:p w14:paraId="4421E689" w14:textId="01C51F28" w:rsidR="00CA65E5" w:rsidRDefault="00CA65E5" w:rsidP="00352FCE">
            <w:pPr>
              <w:rPr>
                <w:ins w:id="499" w:author="唐 娜" w:date="2020-05-14T10:25:00Z"/>
              </w:rPr>
            </w:pPr>
            <w:ins w:id="500" w:author="唐 娜" w:date="2020-05-14T10:25:00Z">
              <w:r>
                <w:rPr>
                  <w:rFonts w:hint="eastAsia"/>
                </w:rPr>
                <w:t>粒子滤波</w:t>
              </w:r>
            </w:ins>
          </w:p>
        </w:tc>
      </w:tr>
      <w:tr w:rsidR="00CA65E5" w14:paraId="55E83E67" w14:textId="77777777" w:rsidTr="00CA65E5">
        <w:trPr>
          <w:ins w:id="501" w:author="唐 娜" w:date="2020-05-14T10:25:00Z"/>
        </w:trPr>
        <w:tc>
          <w:tcPr>
            <w:tcW w:w="2765" w:type="dxa"/>
          </w:tcPr>
          <w:p w14:paraId="07922251" w14:textId="765026A7" w:rsidR="00CA65E5" w:rsidRDefault="00CA65E5" w:rsidP="00352FCE">
            <w:pPr>
              <w:rPr>
                <w:ins w:id="502" w:author="唐 娜" w:date="2020-05-14T10:25:00Z"/>
              </w:rPr>
            </w:pPr>
            <w:ins w:id="503" w:author="唐 娜" w:date="2020-05-14T10:25:00Z">
              <w:r>
                <w:rPr>
                  <w:rFonts w:hint="eastAsia"/>
                </w:rPr>
                <w:t>使用场景</w:t>
              </w:r>
            </w:ins>
          </w:p>
        </w:tc>
        <w:tc>
          <w:tcPr>
            <w:tcW w:w="2765" w:type="dxa"/>
          </w:tcPr>
          <w:p w14:paraId="0C3B32DA" w14:textId="77777777" w:rsidR="00CA65E5" w:rsidRDefault="00CA65E5" w:rsidP="00352FCE">
            <w:pPr>
              <w:rPr>
                <w:ins w:id="504" w:author="唐 娜" w:date="2020-05-14T10:25:00Z"/>
              </w:rPr>
            </w:pPr>
          </w:p>
        </w:tc>
        <w:tc>
          <w:tcPr>
            <w:tcW w:w="2766" w:type="dxa"/>
          </w:tcPr>
          <w:p w14:paraId="561A9C3A" w14:textId="77777777" w:rsidR="00CA65E5" w:rsidRDefault="00CA65E5" w:rsidP="00352FCE">
            <w:pPr>
              <w:rPr>
                <w:ins w:id="505" w:author="唐 娜" w:date="2020-05-14T10:25:00Z"/>
              </w:rPr>
            </w:pPr>
          </w:p>
        </w:tc>
      </w:tr>
      <w:tr w:rsidR="00CA65E5" w14:paraId="717502D1" w14:textId="77777777" w:rsidTr="00CA65E5">
        <w:trPr>
          <w:ins w:id="506" w:author="唐 娜" w:date="2020-05-14T10:25:00Z"/>
        </w:trPr>
        <w:tc>
          <w:tcPr>
            <w:tcW w:w="2765" w:type="dxa"/>
          </w:tcPr>
          <w:p w14:paraId="49AECD62" w14:textId="77777777" w:rsidR="00CA65E5" w:rsidRDefault="00CA65E5" w:rsidP="00352FCE">
            <w:pPr>
              <w:rPr>
                <w:ins w:id="507" w:author="唐 娜" w:date="2020-05-14T10:25:00Z"/>
              </w:rPr>
            </w:pPr>
          </w:p>
        </w:tc>
        <w:tc>
          <w:tcPr>
            <w:tcW w:w="2765" w:type="dxa"/>
          </w:tcPr>
          <w:p w14:paraId="520A0BE1" w14:textId="77777777" w:rsidR="00CA65E5" w:rsidRDefault="00CA65E5" w:rsidP="00352FCE">
            <w:pPr>
              <w:rPr>
                <w:ins w:id="508" w:author="唐 娜" w:date="2020-05-14T10:25:00Z"/>
              </w:rPr>
            </w:pPr>
          </w:p>
        </w:tc>
        <w:tc>
          <w:tcPr>
            <w:tcW w:w="2766" w:type="dxa"/>
          </w:tcPr>
          <w:p w14:paraId="6676AA6D" w14:textId="77777777" w:rsidR="00CA65E5" w:rsidRDefault="00CA65E5" w:rsidP="00352FCE">
            <w:pPr>
              <w:rPr>
                <w:ins w:id="509" w:author="唐 娜" w:date="2020-05-14T10:25:00Z"/>
              </w:rPr>
            </w:pPr>
          </w:p>
        </w:tc>
      </w:tr>
    </w:tbl>
    <w:p w14:paraId="67FBC6F2" w14:textId="77777777" w:rsidR="00CA65E5" w:rsidRDefault="00CA65E5" w:rsidP="00352FCE">
      <w:pPr>
        <w:rPr>
          <w:ins w:id="510" w:author="唐 娜" w:date="2020-05-14T10:25:00Z"/>
        </w:rPr>
      </w:pPr>
    </w:p>
    <w:p w14:paraId="7F90DEC0" w14:textId="77777777" w:rsidR="00CA65E5" w:rsidRPr="00352FCE" w:rsidRDefault="00CA65E5" w:rsidP="00352FCE">
      <w:pPr>
        <w:rPr>
          <w:ins w:id="511" w:author="唐 娜" w:date="2020-05-14T10:25:00Z"/>
        </w:rPr>
      </w:pPr>
    </w:p>
    <w:p w14:paraId="2ECB55C5" w14:textId="77777777" w:rsidR="00352FCE" w:rsidRPr="00352FCE" w:rsidRDefault="00352FCE" w:rsidP="00352FCE"/>
    <w:p w14:paraId="367F04F9" w14:textId="6B867358" w:rsidR="00DE77CB" w:rsidRDefault="00DE77CB" w:rsidP="00114EFE">
      <w:pPr>
        <w:pStyle w:val="4"/>
      </w:pPr>
      <w:r>
        <w:rPr>
          <w:rFonts w:hint="eastAsia"/>
        </w:rPr>
        <w:t>四、A</w:t>
      </w:r>
      <w:r>
        <w:t>MCL</w:t>
      </w:r>
      <w:r>
        <w:rPr>
          <w:rFonts w:hint="eastAsia"/>
        </w:rPr>
        <w:t>定位算法的原理和实现</w:t>
      </w:r>
    </w:p>
    <w:p w14:paraId="2003E0EB" w14:textId="37CD2FBE" w:rsidR="00DE77CB" w:rsidRPr="00DE77CB" w:rsidRDefault="00DE77CB" w:rsidP="00DE77CB">
      <w:r>
        <w:rPr>
          <w:rFonts w:hint="eastAsia"/>
        </w:rPr>
        <w:t>A</w:t>
      </w:r>
      <w:r>
        <w:t>MCL</w:t>
      </w:r>
      <w:r>
        <w:rPr>
          <w:rFonts w:hint="eastAsia"/>
        </w:rPr>
        <w:t>定位算法的原理</w:t>
      </w:r>
    </w:p>
    <w:p w14:paraId="57FF884D" w14:textId="51A87CC0" w:rsidR="00DE77CB" w:rsidRDefault="00DE77CB" w:rsidP="00DE77CB">
      <w:pPr>
        <w:pStyle w:val="4"/>
      </w:pPr>
      <w:r>
        <w:rPr>
          <w:rFonts w:hint="eastAsia"/>
        </w:rPr>
        <w:lastRenderedPageBreak/>
        <w:t>五、</w:t>
      </w:r>
      <w:r w:rsidRPr="00C54297">
        <w:rPr>
          <w:rFonts w:hint="eastAsia"/>
          <w:highlight w:val="yellow"/>
        </w:rPr>
        <w:t>卡尔曼滤波方法和实现</w:t>
      </w:r>
    </w:p>
    <w:p w14:paraId="461ECF3B" w14:textId="18A02179" w:rsidR="008476BB" w:rsidRDefault="008476BB" w:rsidP="00C54297">
      <w:pPr>
        <w:pStyle w:val="5"/>
      </w:pPr>
      <w:r>
        <w:rPr>
          <w:rFonts w:hint="eastAsia"/>
        </w:rPr>
        <w:t>卡尔曼滤波器的原理和公式最好能罗列出来</w:t>
      </w:r>
    </w:p>
    <w:p w14:paraId="5230CB64" w14:textId="4243A2CB" w:rsidR="00596BB3" w:rsidRPr="00596BB3" w:rsidRDefault="00596BB3" w:rsidP="00114EFE">
      <w:pPr>
        <w:pStyle w:val="4"/>
      </w:pPr>
      <w:r>
        <w:rPr>
          <w:rFonts w:hint="eastAsia"/>
        </w:rPr>
        <w:t>六、Gmapping包跑出来的效果图+需要设置的参数</w:t>
      </w:r>
    </w:p>
    <w:p w14:paraId="67144528" w14:textId="09BFA817" w:rsidR="008476BB" w:rsidRDefault="00596BB3" w:rsidP="008476BB">
      <w:pPr>
        <w:pStyle w:val="4"/>
      </w:pPr>
      <w:r>
        <w:rPr>
          <w:rFonts w:hint="eastAsia"/>
        </w:rPr>
        <w:t>七</w:t>
      </w:r>
      <w:r w:rsidR="00E65D8A">
        <w:rPr>
          <w:rFonts w:hint="eastAsia"/>
        </w:rPr>
        <w:t>、</w:t>
      </w:r>
      <w:r w:rsidR="008476BB">
        <w:t>Cartographer</w:t>
      </w:r>
      <w:r w:rsidR="008476BB">
        <w:rPr>
          <w:rFonts w:hint="eastAsia"/>
        </w:rPr>
        <w:t>的原理和算法（不需要讲详细的代码完全讲出来，但是需要讲包括哪几部分说出来）</w:t>
      </w:r>
    </w:p>
    <w:p w14:paraId="25186A57" w14:textId="1BDCB7A4" w:rsidR="008476BB" w:rsidRDefault="00596BB3" w:rsidP="00596BB3">
      <w:pPr>
        <w:pStyle w:val="4"/>
      </w:pPr>
      <w:r>
        <w:rPr>
          <w:rFonts w:hint="eastAsia"/>
        </w:rPr>
        <w:t>八、</w:t>
      </w:r>
      <w:r>
        <w:t>C</w:t>
      </w:r>
      <w:r>
        <w:rPr>
          <w:rFonts w:hint="eastAsia"/>
        </w:rPr>
        <w:t>artographer跑出来的效果图</w:t>
      </w:r>
    </w:p>
    <w:p w14:paraId="7D7DC3A0" w14:textId="64CBEBB0" w:rsidR="00FA4A1C" w:rsidRDefault="00FA4A1C" w:rsidP="00FA4A1C">
      <w:pPr>
        <w:pStyle w:val="5"/>
      </w:pPr>
      <w:r>
        <w:t>C</w:t>
      </w:r>
      <w:r>
        <w:rPr>
          <w:rFonts w:hint="eastAsia"/>
        </w:rPr>
        <w:t>artographer启动程序指令：</w:t>
      </w:r>
    </w:p>
    <w:p w14:paraId="79652660" w14:textId="1585ED8F" w:rsidR="004B001B" w:rsidRDefault="00FA4A1C" w:rsidP="00B918BF">
      <w:pPr>
        <w:pStyle w:val="a9"/>
        <w:numPr>
          <w:ilvl w:val="0"/>
          <w:numId w:val="64"/>
        </w:numPr>
        <w:ind w:firstLineChars="0"/>
      </w:pPr>
      <w:r>
        <w:rPr>
          <w:rFonts w:hint="eastAsia"/>
        </w:rPr>
        <w:t xml:space="preserve">roslaunch </w:t>
      </w:r>
      <w:r>
        <w:t>rikirobot bringup.launch</w:t>
      </w:r>
    </w:p>
    <w:p w14:paraId="4DF73148" w14:textId="7B2E8FF8" w:rsidR="00FA4A1C" w:rsidRDefault="00FA4A1C" w:rsidP="00B918BF">
      <w:pPr>
        <w:pStyle w:val="a9"/>
        <w:numPr>
          <w:ilvl w:val="0"/>
          <w:numId w:val="64"/>
        </w:numPr>
        <w:ind w:firstLineChars="0"/>
      </w:pPr>
      <w:r>
        <w:rPr>
          <w:rFonts w:hint="eastAsia"/>
        </w:rPr>
        <w:t>r</w:t>
      </w:r>
      <w:r>
        <w:t>oslaunch racecar_telelop joystick.launch</w:t>
      </w:r>
    </w:p>
    <w:p w14:paraId="44560971" w14:textId="6B298D0F" w:rsidR="00FA4A1C" w:rsidRDefault="00FA4A1C" w:rsidP="00B918BF">
      <w:pPr>
        <w:pStyle w:val="a9"/>
        <w:numPr>
          <w:ilvl w:val="0"/>
          <w:numId w:val="64"/>
        </w:numPr>
        <w:ind w:firstLineChars="0"/>
      </w:pPr>
      <w:r>
        <w:rPr>
          <w:rFonts w:hint="eastAsia"/>
        </w:rPr>
        <w:t>r</w:t>
      </w:r>
      <w:r>
        <w:t>oslaunch velodyne_pointcloud VLP16_lab</w:t>
      </w:r>
      <w:r>
        <w:rPr>
          <w:rFonts w:hint="eastAsia"/>
        </w:rPr>
        <w:t>.</w:t>
      </w:r>
      <w:r>
        <w:t>launch</w:t>
      </w:r>
    </w:p>
    <w:p w14:paraId="34155F7A" w14:textId="6A150676" w:rsidR="00FA4A1C" w:rsidRDefault="00FA4A1C" w:rsidP="00B918BF">
      <w:pPr>
        <w:pStyle w:val="a9"/>
        <w:numPr>
          <w:ilvl w:val="0"/>
          <w:numId w:val="64"/>
        </w:numPr>
        <w:ind w:firstLineChars="0"/>
      </w:pPr>
      <w:r>
        <w:rPr>
          <w:rFonts w:hint="eastAsia"/>
        </w:rPr>
        <w:t>在桌面启动r</w:t>
      </w:r>
      <w:r>
        <w:t>oslaunch cartographer_2d</w:t>
      </w:r>
    </w:p>
    <w:p w14:paraId="43A5C64B" w14:textId="21CF6B09" w:rsidR="00FA4A1C" w:rsidRDefault="00FA4A1C" w:rsidP="00FA4A1C">
      <w:pPr>
        <w:pStyle w:val="5"/>
      </w:pPr>
      <w:r>
        <w:t>C</w:t>
      </w:r>
      <w:r>
        <w:rPr>
          <w:rFonts w:hint="eastAsia"/>
        </w:rPr>
        <w:t>arto</w:t>
      </w:r>
      <w:r>
        <w:t>grapher</w:t>
      </w:r>
      <w:ins w:id="512" w:author="唐 娜" w:date="2020-05-14T10:25:00Z">
        <w:r w:rsidR="00C0744E">
          <w:rPr>
            <w:rFonts w:hint="eastAsia"/>
          </w:rPr>
          <w:t>实际</w:t>
        </w:r>
      </w:ins>
      <w:r>
        <w:rPr>
          <w:rFonts w:hint="eastAsia"/>
        </w:rPr>
        <w:t>建出的栅格地图：</w:t>
      </w:r>
    </w:p>
    <w:p w14:paraId="2FA4BE80" w14:textId="1397EB26" w:rsidR="00FA4A1C" w:rsidRPr="004B001B" w:rsidRDefault="00FA4A1C" w:rsidP="00FA4A1C">
      <w:pPr>
        <w:pStyle w:val="a9"/>
        <w:ind w:left="420" w:firstLineChars="0" w:firstLine="0"/>
      </w:pPr>
      <w:r w:rsidRPr="00FA4A1C">
        <w:rPr>
          <w:noProof/>
        </w:rPr>
        <w:drawing>
          <wp:inline distT="0" distB="0" distL="0" distR="0" wp14:anchorId="1B405A0A" wp14:editId="01064F18">
            <wp:extent cx="5274310" cy="280733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807335"/>
                    </a:xfrm>
                    <a:prstGeom prst="rect">
                      <a:avLst/>
                    </a:prstGeom>
                    <a:noFill/>
                    <a:ln>
                      <a:noFill/>
                    </a:ln>
                  </pic:spPr>
                </pic:pic>
              </a:graphicData>
            </a:graphic>
          </wp:inline>
        </w:drawing>
      </w:r>
    </w:p>
    <w:p w14:paraId="75495692" w14:textId="52873B74" w:rsidR="003D3086" w:rsidRDefault="003D3086" w:rsidP="004B001B">
      <w:pPr>
        <w:pStyle w:val="2"/>
      </w:pPr>
      <w:r>
        <w:rPr>
          <w:rFonts w:hint="eastAsia"/>
        </w:rPr>
        <w:lastRenderedPageBreak/>
        <w:t>H</w:t>
      </w:r>
      <w:r>
        <w:t>KPC</w:t>
      </w:r>
      <w:r>
        <w:rPr>
          <w:rFonts w:hint="eastAsia"/>
        </w:rPr>
        <w:t>-</w:t>
      </w:r>
      <w:r>
        <w:t>I</w:t>
      </w:r>
      <w:r>
        <w:rPr>
          <w:rFonts w:hint="eastAsia"/>
        </w:rPr>
        <w:t>n</w:t>
      </w:r>
      <w:r>
        <w:t>-</w:t>
      </w:r>
      <w:r>
        <w:rPr>
          <w:rFonts w:hint="eastAsia"/>
        </w:rPr>
        <w:t>wheel</w:t>
      </w:r>
      <w:r>
        <w:t>Motor V</w:t>
      </w:r>
      <w:r>
        <w:rPr>
          <w:rFonts w:hint="eastAsia"/>
        </w:rPr>
        <w:t>ehicle</w:t>
      </w:r>
      <w:r>
        <w:t xml:space="preserve"> project</w:t>
      </w:r>
    </w:p>
    <w:p w14:paraId="2900B998" w14:textId="77777777" w:rsidR="00FA4A1C" w:rsidRPr="00FA4A1C" w:rsidRDefault="00FA4A1C" w:rsidP="00FA4A1C"/>
    <w:p w14:paraId="282AA949" w14:textId="266935CD" w:rsidR="004B001B" w:rsidRDefault="004B001B" w:rsidP="004B001B">
      <w:pPr>
        <w:pStyle w:val="3"/>
      </w:pPr>
      <w:r>
        <w:rPr>
          <w:rFonts w:hint="eastAsia"/>
        </w:rPr>
        <w:t>项目介绍</w:t>
      </w:r>
    </w:p>
    <w:p w14:paraId="248DF417" w14:textId="77777777" w:rsidR="004B001B" w:rsidRDefault="004B001B" w:rsidP="004B001B">
      <w:pPr>
        <w:spacing w:line="280" w:lineRule="exact"/>
        <w:ind w:leftChars="57" w:left="120"/>
        <w:rPr>
          <w:rFonts w:ascii="Times New Roman" w:hAnsi="Times New Roman" w:cs="Times New Roman"/>
          <w:szCs w:val="21"/>
        </w:rPr>
      </w:pPr>
      <w:r w:rsidRPr="0064071F">
        <w:rPr>
          <w:rFonts w:ascii="Times New Roman" w:hAnsi="Times New Roman" w:cs="Times New Roman" w:hint="eastAsia"/>
          <w:szCs w:val="21"/>
        </w:rPr>
        <w:t>应用</w:t>
      </w:r>
      <w:r w:rsidRPr="0064071F">
        <w:rPr>
          <w:rFonts w:ascii="Times New Roman" w:hAnsi="Times New Roman" w:cs="Times New Roman" w:hint="eastAsia"/>
          <w:szCs w:val="21"/>
        </w:rPr>
        <w:t>MATLAB/Simulink</w:t>
      </w:r>
      <w:r w:rsidRPr="0064071F">
        <w:rPr>
          <w:rFonts w:ascii="Times New Roman" w:hAnsi="Times New Roman" w:cs="Times New Roman" w:hint="eastAsia"/>
          <w:szCs w:val="21"/>
        </w:rPr>
        <w:t>进行基于模型设计的嵌入式控制系统开发，以实现后轮轮毂电机汽车的纵向运动控制；进一步进行了分布式轮毂电机驱动</w:t>
      </w:r>
      <w:r w:rsidRPr="0064071F">
        <w:rPr>
          <w:rFonts w:ascii="Times New Roman" w:hAnsi="Times New Roman" w:cs="Times New Roman" w:hint="eastAsia"/>
          <w:szCs w:val="21"/>
        </w:rPr>
        <w:t>/</w:t>
      </w:r>
      <w:r w:rsidRPr="0064071F">
        <w:rPr>
          <w:rFonts w:ascii="Times New Roman" w:hAnsi="Times New Roman" w:cs="Times New Roman" w:hint="eastAsia"/>
          <w:szCs w:val="21"/>
        </w:rPr>
        <w:t>四轮独立转向全线控电动汽车的研究。</w:t>
      </w:r>
    </w:p>
    <w:p w14:paraId="508AA594" w14:textId="77777777" w:rsidR="004B001B" w:rsidRDefault="004B001B" w:rsidP="004B001B">
      <w:pPr>
        <w:spacing w:line="280" w:lineRule="exact"/>
        <w:rPr>
          <w:rFonts w:ascii="Times New Roman" w:hAnsi="Times New Roman"/>
        </w:rPr>
      </w:pPr>
      <w:r w:rsidRPr="007717A5">
        <w:rPr>
          <w:rFonts w:ascii="Times New Roman" w:hAnsi="Times New Roman" w:hint="eastAsia"/>
          <w:u w:val="single"/>
        </w:rPr>
        <w:t>主要工作</w:t>
      </w:r>
      <w:r>
        <w:rPr>
          <w:rFonts w:ascii="Times New Roman" w:hAnsi="Times New Roman" w:hint="eastAsia"/>
        </w:rPr>
        <w:t>：</w:t>
      </w:r>
    </w:p>
    <w:p w14:paraId="69A34753" w14:textId="1AF8A97B" w:rsidR="004B001B" w:rsidRDefault="004B001B" w:rsidP="004B001B">
      <w:pPr>
        <w:spacing w:line="280" w:lineRule="exact"/>
        <w:ind w:leftChars="200" w:left="1470" w:hangingChars="500" w:hanging="1050"/>
        <w:rPr>
          <w:rFonts w:ascii="Times New Roman" w:hAnsi="Times New Roman"/>
        </w:rPr>
      </w:pPr>
      <w:r>
        <w:rPr>
          <w:rFonts w:ascii="Times New Roman" w:hAnsi="Times New Roman" w:hint="eastAsia"/>
        </w:rPr>
        <w:t>1</w:t>
      </w:r>
      <w:bookmarkStart w:id="513" w:name="_Hlk25334221"/>
      <w:r>
        <w:rPr>
          <w:rFonts w:ascii="Times New Roman" w:hAnsi="Times New Roman" w:hint="eastAsia"/>
        </w:rPr>
        <w:t>.</w:t>
      </w:r>
      <w:r w:rsidRPr="0064071F">
        <w:rPr>
          <w:rFonts w:ascii="Times New Roman" w:hAnsi="Times New Roman" w:hint="eastAsia"/>
        </w:rPr>
        <w:t>在</w:t>
      </w:r>
      <w:r w:rsidRPr="0064071F">
        <w:rPr>
          <w:rFonts w:ascii="Times New Roman" w:hAnsi="Times New Roman" w:hint="eastAsia"/>
        </w:rPr>
        <w:t>CarSim</w:t>
      </w:r>
      <w:r w:rsidRPr="0064071F">
        <w:rPr>
          <w:rFonts w:ascii="Times New Roman" w:hAnsi="Times New Roman" w:hint="eastAsia"/>
        </w:rPr>
        <w:t>和</w:t>
      </w:r>
      <w:r w:rsidRPr="0064071F">
        <w:rPr>
          <w:rFonts w:ascii="Times New Roman" w:hAnsi="Times New Roman" w:hint="eastAsia"/>
        </w:rPr>
        <w:t>PanoSim</w:t>
      </w:r>
      <w:r w:rsidRPr="0064071F">
        <w:rPr>
          <w:rFonts w:ascii="Times New Roman" w:hAnsi="Times New Roman" w:hint="eastAsia"/>
        </w:rPr>
        <w:t>中建立轮毂电机汽车的纵向动力学模型及仿真场景；基于</w:t>
      </w:r>
      <w:r w:rsidRPr="0064071F">
        <w:rPr>
          <w:rFonts w:ascii="Times New Roman" w:hAnsi="Times New Roman" w:hint="eastAsia"/>
        </w:rPr>
        <w:t>MATLAB/Simulink</w:t>
      </w:r>
      <w:r w:rsidRPr="0064071F">
        <w:rPr>
          <w:rFonts w:ascii="Times New Roman" w:hAnsi="Times New Roman" w:hint="eastAsia"/>
        </w:rPr>
        <w:t>实现纵向车速控制；充分利用轮毂电机电动汽车车轮驱动力精确可控的优点，提出多模式切换控制策略，实现不同工况下的控制</w:t>
      </w:r>
      <w:r>
        <w:rPr>
          <w:rFonts w:ascii="Times New Roman" w:hAnsi="Times New Roman" w:hint="eastAsia"/>
        </w:rPr>
        <w:t>。</w:t>
      </w:r>
    </w:p>
    <w:p w14:paraId="37F42939" w14:textId="6D7D0524" w:rsidR="004B001B" w:rsidRDefault="004B001B" w:rsidP="004B001B">
      <w:pPr>
        <w:spacing w:line="280" w:lineRule="exact"/>
        <w:ind w:leftChars="200" w:left="1470" w:hangingChars="500" w:hanging="1050"/>
        <w:rPr>
          <w:rFonts w:ascii="Times New Roman" w:hAnsi="Times New Roman"/>
        </w:rPr>
      </w:pPr>
      <w:r w:rsidRPr="0064071F">
        <w:rPr>
          <w:rFonts w:ascii="Times New Roman" w:hAnsi="Times New Roman" w:hint="eastAsia"/>
        </w:rPr>
        <w:t>2.</w:t>
      </w:r>
      <w:r w:rsidRPr="0064071F">
        <w:rPr>
          <w:rFonts w:ascii="Times New Roman" w:hAnsi="Times New Roman" w:hint="eastAsia"/>
        </w:rPr>
        <w:t>参与上位机与控制器的通讯架构设计；应用</w:t>
      </w:r>
      <w:r w:rsidRPr="0064071F">
        <w:rPr>
          <w:rFonts w:ascii="Times New Roman" w:hAnsi="Times New Roman" w:hint="eastAsia"/>
        </w:rPr>
        <w:t>MicroAutoBox</w:t>
      </w:r>
      <w:r w:rsidRPr="0064071F">
        <w:rPr>
          <w:rFonts w:ascii="Times New Roman" w:hAnsi="Times New Roman" w:hint="eastAsia"/>
        </w:rPr>
        <w:t>进行快速原型设计并进行联合调试；基于</w:t>
      </w:r>
      <w:r w:rsidRPr="0064071F">
        <w:rPr>
          <w:rFonts w:ascii="Times New Roman" w:hAnsi="Times New Roman" w:hint="eastAsia"/>
        </w:rPr>
        <w:t>ControlBase</w:t>
      </w:r>
      <w:r w:rsidRPr="0064071F">
        <w:rPr>
          <w:rFonts w:ascii="Times New Roman" w:hAnsi="Times New Roman" w:hint="eastAsia"/>
        </w:rPr>
        <w:t>自动代码生成嵌入式开发工具链开发控制器，并在实车对上述开发的控制策略进行试验验证。</w:t>
      </w:r>
    </w:p>
    <w:p w14:paraId="2CDE4307" w14:textId="16153CCF" w:rsidR="004B001B" w:rsidRDefault="004B001B" w:rsidP="004B001B">
      <w:pPr>
        <w:spacing w:line="280" w:lineRule="exact"/>
        <w:ind w:leftChars="200" w:left="1470" w:hangingChars="500" w:hanging="1050"/>
        <w:rPr>
          <w:rFonts w:ascii="Times New Roman" w:hAnsi="Times New Roman"/>
        </w:rPr>
      </w:pPr>
      <w:r>
        <w:rPr>
          <w:rFonts w:ascii="Times New Roman" w:hAnsi="Times New Roman" w:hint="eastAsia"/>
        </w:rPr>
        <w:t>3.</w:t>
      </w:r>
      <w:r w:rsidRPr="0064071F">
        <w:rPr>
          <w:rFonts w:ascii="Times New Roman" w:hAnsi="Times New Roman" w:hint="eastAsia"/>
        </w:rPr>
        <w:t>接续上述工作，进一步参与开发了分布式轮毂电机驱动</w:t>
      </w:r>
      <w:r w:rsidRPr="0064071F">
        <w:rPr>
          <w:rFonts w:ascii="Times New Roman" w:hAnsi="Times New Roman" w:hint="eastAsia"/>
        </w:rPr>
        <w:t>/</w:t>
      </w:r>
      <w:r w:rsidRPr="0064071F">
        <w:rPr>
          <w:rFonts w:ascii="Times New Roman" w:hAnsi="Times New Roman" w:hint="eastAsia"/>
        </w:rPr>
        <w:t>四轮独立转向全线控电动试验平台，对驱动电机的控制逻辑进行设计。</w:t>
      </w:r>
    </w:p>
    <w:bookmarkEnd w:id="513"/>
    <w:p w14:paraId="2D41CCDF" w14:textId="77777777" w:rsidR="004B001B" w:rsidRPr="004B001B" w:rsidRDefault="004B001B" w:rsidP="004B001B"/>
    <w:p w14:paraId="7E61F057" w14:textId="1ED5732E" w:rsidR="003D3086" w:rsidRDefault="003D3086" w:rsidP="004B001B">
      <w:pPr>
        <w:pStyle w:val="3"/>
      </w:pPr>
      <w:r>
        <w:rPr>
          <w:rFonts w:hint="eastAsia"/>
        </w:rPr>
        <w:t>算法细节</w:t>
      </w:r>
    </w:p>
    <w:p w14:paraId="74CFE89F" w14:textId="71618CBB" w:rsidR="002B354C" w:rsidRDefault="002B354C" w:rsidP="002B354C">
      <w:pPr>
        <w:pStyle w:val="4"/>
      </w:pPr>
      <w:r>
        <w:rPr>
          <w:rFonts w:hint="eastAsia"/>
        </w:rPr>
        <w:t>H</w:t>
      </w:r>
      <w:r>
        <w:t>KPC</w:t>
      </w:r>
      <w:r>
        <w:rPr>
          <w:rFonts w:hint="eastAsia"/>
        </w:rPr>
        <w:t xml:space="preserve">项目的逻辑切换部分弄完,怎样进行控制的 </w:t>
      </w:r>
      <w:r>
        <w:t xml:space="preserve"> </w:t>
      </w:r>
      <w:r>
        <w:rPr>
          <w:rFonts w:hint="eastAsia"/>
        </w:rPr>
        <w:t>包括王鹏的那些文件</w:t>
      </w:r>
    </w:p>
    <w:p w14:paraId="0B29C8FC" w14:textId="77777777" w:rsidR="002B354C" w:rsidRPr="002B354C" w:rsidRDefault="002B354C" w:rsidP="002B354C">
      <w:pPr>
        <w:pStyle w:val="4"/>
        <w:rPr>
          <w:rFonts w:ascii="Times New Roman" w:hAnsi="Times New Roman"/>
          <w:u w:val="single"/>
        </w:rPr>
      </w:pPr>
      <w:r w:rsidRPr="004D0986">
        <w:rPr>
          <w:rFonts w:ascii="Times New Roman" w:hAnsi="Times New Roman" w:hint="eastAsia"/>
          <w:u w:val="single"/>
        </w:rPr>
        <w:t>MicroAutoBox</w:t>
      </w:r>
      <w:r w:rsidRPr="004D0986">
        <w:rPr>
          <w:rFonts w:ascii="Times New Roman" w:hAnsi="Times New Roman" w:hint="eastAsia"/>
          <w:u w:val="single"/>
        </w:rPr>
        <w:t>的使用步骤和作用</w:t>
      </w:r>
      <w:r>
        <w:rPr>
          <w:rFonts w:ascii="Times New Roman" w:hAnsi="Times New Roman" w:hint="eastAsia"/>
          <w:u w:val="single"/>
        </w:rPr>
        <w:t>、联合调试</w:t>
      </w:r>
    </w:p>
    <w:p w14:paraId="2C0031C9" w14:textId="1E82B1B5" w:rsidR="00A24A76" w:rsidRDefault="00A24A76" w:rsidP="00A24A76">
      <w:pPr>
        <w:pStyle w:val="3"/>
      </w:pPr>
      <w:r>
        <w:t>CarSim</w:t>
      </w:r>
      <w:r>
        <w:rPr>
          <w:rFonts w:hint="eastAsia"/>
        </w:rPr>
        <w:t>的使用和Simulink的联合仿真</w:t>
      </w:r>
      <w:r w:rsidRPr="00621B71">
        <w:rPr>
          <w:rFonts w:hint="eastAsia"/>
        </w:rPr>
        <w:t xml:space="preserve"> </w:t>
      </w:r>
    </w:p>
    <w:p w14:paraId="16E81D63" w14:textId="5CC42C88" w:rsidR="00A24A76" w:rsidRPr="00A24A76" w:rsidRDefault="00A24A76" w:rsidP="00A24A76">
      <w:r w:rsidRPr="00A24A76">
        <w:rPr>
          <w:rFonts w:hint="eastAsia"/>
          <w:b/>
          <w:bCs/>
        </w:rPr>
        <w:t>CarSim</w:t>
      </w:r>
      <w:r>
        <w:rPr>
          <w:rFonts w:hint="eastAsia"/>
          <w:b/>
          <w:bCs/>
        </w:rPr>
        <w:t>8.0</w:t>
      </w:r>
      <w:r>
        <w:rPr>
          <w:rFonts w:hint="eastAsia"/>
        </w:rPr>
        <w:t>中主要包括</w:t>
      </w:r>
      <w:r w:rsidRPr="00A24A76">
        <w:rPr>
          <w:rFonts w:hint="eastAsia"/>
          <w:b/>
          <w:bCs/>
        </w:rPr>
        <w:t>车辆参数和仿真工况的设置</w:t>
      </w:r>
      <w:r>
        <w:rPr>
          <w:rFonts w:hint="eastAsia"/>
        </w:rPr>
        <w:t>、</w:t>
      </w:r>
      <w:r w:rsidRPr="00A24A76">
        <w:rPr>
          <w:rFonts w:hint="eastAsia"/>
          <w:b/>
          <w:bCs/>
        </w:rPr>
        <w:t>数学模型的求解</w:t>
      </w:r>
      <w:r>
        <w:rPr>
          <w:rFonts w:hint="eastAsia"/>
        </w:rPr>
        <w:t>、</w:t>
      </w:r>
      <w:r w:rsidRPr="00A24A76">
        <w:rPr>
          <w:rFonts w:hint="eastAsia"/>
          <w:b/>
          <w:bCs/>
        </w:rPr>
        <w:t>运算结果的后处理</w:t>
      </w:r>
      <w:r>
        <w:rPr>
          <w:rFonts w:hint="eastAsia"/>
        </w:rPr>
        <w:t>（做图和视频观看）</w:t>
      </w:r>
    </w:p>
    <w:p w14:paraId="4660D074" w14:textId="77777777" w:rsidR="002B354C" w:rsidRPr="002B354C" w:rsidRDefault="002B354C" w:rsidP="002B354C"/>
    <w:p w14:paraId="760F3FB5" w14:textId="77777777" w:rsidR="00EE2681" w:rsidRPr="00621B71" w:rsidRDefault="00EE2681" w:rsidP="00EE2681">
      <w:pPr>
        <w:pStyle w:val="3"/>
      </w:pPr>
      <w:r>
        <w:rPr>
          <w:rFonts w:hint="eastAsia"/>
        </w:rPr>
        <w:t>PanoSim的使用和Simulink的仿真</w:t>
      </w:r>
    </w:p>
    <w:p w14:paraId="7DB07044" w14:textId="7661E433" w:rsidR="002B354C" w:rsidRPr="00EE2681" w:rsidRDefault="00EE2681" w:rsidP="002B354C">
      <w:r>
        <w:rPr>
          <w:rFonts w:hint="eastAsia"/>
        </w:rPr>
        <w:t>PanoSim</w:t>
      </w:r>
      <w:r>
        <w:t xml:space="preserve"> </w:t>
      </w:r>
      <w:r>
        <w:rPr>
          <w:rFonts w:hint="eastAsia"/>
        </w:rPr>
        <w:t>和Simulink</w:t>
      </w:r>
      <w:r>
        <w:t xml:space="preserve"> </w:t>
      </w:r>
      <w:r>
        <w:rPr>
          <w:rFonts w:hint="eastAsia"/>
        </w:rPr>
        <w:t>进行联合仿真</w:t>
      </w:r>
    </w:p>
    <w:p w14:paraId="3D0AE76A" w14:textId="77777777" w:rsidR="00A44714" w:rsidRDefault="00A44714" w:rsidP="00A44714">
      <w:pPr>
        <w:pStyle w:val="3"/>
      </w:pPr>
      <w:r>
        <w:rPr>
          <w:rFonts w:hint="eastAsia"/>
        </w:rPr>
        <w:lastRenderedPageBreak/>
        <w:t>P</w:t>
      </w:r>
      <w:r>
        <w:t>ID</w:t>
      </w:r>
      <w:r>
        <w:rPr>
          <w:rFonts w:hint="eastAsia"/>
        </w:rPr>
        <w:t>调节</w:t>
      </w:r>
    </w:p>
    <w:p w14:paraId="0E9D2115" w14:textId="14543D8B" w:rsidR="00A44714" w:rsidRDefault="00F21716" w:rsidP="00A44714">
      <w:r>
        <w:rPr>
          <w:rFonts w:hint="eastAsia"/>
        </w:rPr>
        <w:t>P</w:t>
      </w:r>
      <w:r>
        <w:t>ID</w:t>
      </w:r>
      <w:r>
        <w:rPr>
          <w:rFonts w:hint="eastAsia"/>
        </w:rPr>
        <w:t>是通过系统误差利用</w:t>
      </w:r>
      <w:r w:rsidRPr="00F21716">
        <w:rPr>
          <w:rFonts w:hint="eastAsia"/>
          <w:b/>
          <w:bCs/>
        </w:rPr>
        <w:t>比例</w:t>
      </w:r>
      <w:r>
        <w:rPr>
          <w:rFonts w:hint="eastAsia"/>
        </w:rPr>
        <w:t>、</w:t>
      </w:r>
      <w:r w:rsidRPr="00F21716">
        <w:rPr>
          <w:rFonts w:hint="eastAsia"/>
          <w:b/>
          <w:bCs/>
        </w:rPr>
        <w:t>积分</w:t>
      </w:r>
      <w:r>
        <w:rPr>
          <w:rFonts w:hint="eastAsia"/>
        </w:rPr>
        <w:t>和</w:t>
      </w:r>
      <w:r w:rsidRPr="00F21716">
        <w:rPr>
          <w:rFonts w:hint="eastAsia"/>
          <w:b/>
          <w:bCs/>
        </w:rPr>
        <w:t>微分</w:t>
      </w:r>
      <w:r>
        <w:rPr>
          <w:rFonts w:hint="eastAsia"/>
        </w:rPr>
        <w:t>计算出控制量进行控制的。</w:t>
      </w:r>
    </w:p>
    <w:p w14:paraId="7EC9C892" w14:textId="529361D9" w:rsidR="007F24A5" w:rsidRDefault="007F24A5" w:rsidP="008D04B5">
      <w:pPr>
        <w:pStyle w:val="a9"/>
        <w:ind w:left="420" w:firstLineChars="0" w:firstLine="0"/>
      </w:pPr>
      <w:r>
        <w:rPr>
          <w:rFonts w:hint="eastAsia"/>
        </w:rPr>
        <w:t>P主要起的是主导的作用，积分I主要是辅助调节的作用，微分主要是补偿的作用。</w:t>
      </w:r>
    </w:p>
    <w:p w14:paraId="0143B9AC" w14:textId="1336EA8E" w:rsidR="00F21716" w:rsidRDefault="00F21716" w:rsidP="008D04B5">
      <w:pPr>
        <w:pStyle w:val="a9"/>
        <w:numPr>
          <w:ilvl w:val="0"/>
          <w:numId w:val="50"/>
        </w:numPr>
        <w:ind w:firstLineChars="0"/>
      </w:pPr>
      <w:r>
        <w:rPr>
          <w:rFonts w:hint="eastAsia"/>
        </w:rPr>
        <w:t>关掉</w:t>
      </w:r>
      <w:r w:rsidR="002D30F2">
        <w:rPr>
          <w:rFonts w:hint="eastAsia"/>
        </w:rPr>
        <w:t>积分和微分的，</w:t>
      </w:r>
      <w:r w:rsidR="002D30F2" w:rsidRPr="008D04B5">
        <w:rPr>
          <w:rFonts w:hint="eastAsia"/>
          <w:b/>
          <w:bCs/>
        </w:rPr>
        <w:t>先调P</w:t>
      </w:r>
      <w:r w:rsidR="002D30F2">
        <w:rPr>
          <w:rFonts w:hint="eastAsia"/>
        </w:rPr>
        <w:t>，P</w:t>
      </w:r>
      <w:r w:rsidR="00FC613B">
        <w:rPr>
          <w:rFonts w:hint="eastAsia"/>
        </w:rPr>
        <w:t>由小往大</w:t>
      </w:r>
      <w:r w:rsidR="002D30F2">
        <w:rPr>
          <w:rFonts w:hint="eastAsia"/>
        </w:rPr>
        <w:t>调，看能不能快速响应，</w:t>
      </w:r>
      <w:r w:rsidR="00FC613B" w:rsidRPr="00FC613B">
        <w:rPr>
          <w:rFonts w:hint="eastAsia"/>
          <w:b/>
          <w:bCs/>
        </w:rPr>
        <w:t>缩小静差</w:t>
      </w:r>
      <w:r w:rsidR="002D30F2" w:rsidRPr="008D04B5">
        <w:rPr>
          <w:rFonts w:hint="eastAsia"/>
          <w:b/>
          <w:bCs/>
        </w:rPr>
        <w:t>不产生振荡</w:t>
      </w:r>
      <w:r w:rsidR="007F24A5">
        <w:rPr>
          <w:rFonts w:hint="eastAsia"/>
        </w:rPr>
        <w:t>，调节稳态误差（静差），过大的比例系数会是系统产生超调，并产生震荡，稳定性变差。</w:t>
      </w:r>
    </w:p>
    <w:p w14:paraId="5823A00B" w14:textId="4995AA9C" w:rsidR="007F24A5" w:rsidRDefault="00FC613B" w:rsidP="008D04B5">
      <w:pPr>
        <w:pStyle w:val="a9"/>
        <w:numPr>
          <w:ilvl w:val="0"/>
          <w:numId w:val="50"/>
        </w:numPr>
        <w:ind w:firstLineChars="0"/>
      </w:pPr>
      <w:r>
        <w:rPr>
          <w:rFonts w:hint="eastAsia"/>
        </w:rPr>
        <w:t>如果</w:t>
      </w:r>
      <w:r w:rsidRPr="00FC613B">
        <w:rPr>
          <w:rFonts w:hint="eastAsia"/>
          <w:b/>
          <w:bCs/>
        </w:rPr>
        <w:t>静差</w:t>
      </w:r>
      <w:r>
        <w:rPr>
          <w:rFonts w:hint="eastAsia"/>
        </w:rPr>
        <w:t>不满足，必须加入I</w:t>
      </w:r>
      <w:r w:rsidRPr="00FC613B">
        <w:rPr>
          <w:rFonts w:hint="eastAsia"/>
          <w:b/>
          <w:bCs/>
        </w:rPr>
        <w:t>积分环节</w:t>
      </w:r>
      <w:r>
        <w:rPr>
          <w:rFonts w:hint="eastAsia"/>
        </w:rPr>
        <w:t>，作用是减少超调，</w:t>
      </w:r>
      <w:r w:rsidR="00E13DA3" w:rsidRPr="00E13DA3">
        <w:rPr>
          <w:rFonts w:hint="eastAsia"/>
          <w:b/>
          <w:bCs/>
        </w:rPr>
        <w:t>使</w:t>
      </w:r>
      <w:r w:rsidRPr="00E13DA3">
        <w:rPr>
          <w:rFonts w:hint="eastAsia"/>
          <w:b/>
          <w:bCs/>
        </w:rPr>
        <w:t>系统稳定增加</w:t>
      </w:r>
      <w:r w:rsidR="00E13DA3">
        <w:rPr>
          <w:rFonts w:hint="eastAsia"/>
        </w:rPr>
        <w:t>，</w:t>
      </w:r>
      <w:r w:rsidR="00E13DA3" w:rsidRPr="00E13DA3">
        <w:rPr>
          <w:rFonts w:hint="eastAsia"/>
          <w:b/>
          <w:bCs/>
        </w:rPr>
        <w:t>减少震荡</w:t>
      </w:r>
      <w:r w:rsidR="007F24A5">
        <w:rPr>
          <w:rFonts w:hint="eastAsia"/>
        </w:rPr>
        <w:t>再调</w:t>
      </w:r>
      <w:r w:rsidR="007F24A5" w:rsidRPr="008D04B5">
        <w:rPr>
          <w:rFonts w:hint="eastAsia"/>
          <w:b/>
          <w:bCs/>
        </w:rPr>
        <w:t>I</w:t>
      </w:r>
      <w:r w:rsidR="007F24A5">
        <w:rPr>
          <w:rFonts w:hint="eastAsia"/>
        </w:rPr>
        <w:t>，I从大往小调，最好是能够快速响应，超一点点也行。</w:t>
      </w:r>
    </w:p>
    <w:p w14:paraId="28D8194A" w14:textId="30D900D8" w:rsidR="007F24A5" w:rsidRDefault="007F24A5" w:rsidP="008D04B5">
      <w:pPr>
        <w:pStyle w:val="a9"/>
        <w:numPr>
          <w:ilvl w:val="0"/>
          <w:numId w:val="50"/>
        </w:numPr>
        <w:ind w:firstLineChars="0"/>
      </w:pPr>
      <w:r>
        <w:rPr>
          <w:rFonts w:hint="eastAsia"/>
        </w:rPr>
        <w:t>最后调</w:t>
      </w:r>
      <w:r w:rsidRPr="008D04B5">
        <w:rPr>
          <w:rFonts w:hint="eastAsia"/>
          <w:b/>
          <w:bCs/>
        </w:rPr>
        <w:t>D</w:t>
      </w:r>
      <w:r>
        <w:rPr>
          <w:rFonts w:hint="eastAsia"/>
        </w:rPr>
        <w:t>。</w:t>
      </w:r>
      <w:r w:rsidR="00E13DA3">
        <w:rPr>
          <w:rFonts w:hint="eastAsia"/>
        </w:rPr>
        <w:t>加快速度的响应速度，使</w:t>
      </w:r>
      <w:r w:rsidR="00E13DA3" w:rsidRPr="00E13DA3">
        <w:rPr>
          <w:rFonts w:hint="eastAsia"/>
          <w:b/>
          <w:bCs/>
        </w:rPr>
        <w:t>系统超调量减少，稳定性增加。</w:t>
      </w:r>
      <w:r>
        <w:rPr>
          <w:rFonts w:hint="eastAsia"/>
        </w:rPr>
        <w:t>一般系统D为0</w:t>
      </w:r>
      <w:r>
        <w:t>,1</w:t>
      </w:r>
      <w:r>
        <w:rPr>
          <w:rFonts w:hint="eastAsia"/>
        </w:rPr>
        <w:t>或者2（不能再大了）通常影响滞后效果。</w:t>
      </w:r>
    </w:p>
    <w:p w14:paraId="71323136" w14:textId="74A3F80C" w:rsidR="0094112B" w:rsidRDefault="008D04B5" w:rsidP="0094112B">
      <w:pPr>
        <w:pStyle w:val="a9"/>
        <w:numPr>
          <w:ilvl w:val="0"/>
          <w:numId w:val="50"/>
        </w:numPr>
        <w:ind w:firstLineChars="0"/>
      </w:pPr>
      <w:r>
        <w:rPr>
          <w:rFonts w:hint="eastAsia"/>
        </w:rPr>
        <w:t>在看整体的相应，进行</w:t>
      </w:r>
      <w:r w:rsidRPr="008D04B5">
        <w:rPr>
          <w:rFonts w:hint="eastAsia"/>
          <w:b/>
          <w:bCs/>
        </w:rPr>
        <w:t>微调</w:t>
      </w:r>
      <w:r>
        <w:rPr>
          <w:rFonts w:hint="eastAsia"/>
        </w:rPr>
        <w:t>，超调震荡就得看是P还是I还是D了。</w:t>
      </w:r>
    </w:p>
    <w:p w14:paraId="516FD460" w14:textId="7318BDB4" w:rsidR="0094112B" w:rsidRDefault="0094112B" w:rsidP="0094112B">
      <w:r w:rsidRPr="0094112B">
        <w:rPr>
          <w:rFonts w:hint="eastAsia"/>
          <w:b/>
          <w:bCs/>
        </w:rPr>
        <w:t>比例控制</w:t>
      </w:r>
      <w:r w:rsidRPr="0094112B">
        <w:rPr>
          <w:rFonts w:hint="eastAsia"/>
        </w:rPr>
        <w:t>是一种最简单的控制方式。其控制器的</w:t>
      </w:r>
      <w:r w:rsidRPr="0094112B">
        <w:rPr>
          <w:rFonts w:hint="eastAsia"/>
          <w:b/>
          <w:bCs/>
        </w:rPr>
        <w:t>输出与输入误差信号</w:t>
      </w:r>
      <w:r w:rsidRPr="0094112B">
        <w:rPr>
          <w:rFonts w:hint="eastAsia"/>
        </w:rPr>
        <w:t>成比例关系。当仅有比例控制时系统输出存在稳态误差。</w:t>
      </w:r>
      <w:r w:rsidRPr="0094112B">
        <w:t>比例调节作用快，系统一出现偏差，调节器</w:t>
      </w:r>
      <w:r w:rsidRPr="0094112B">
        <w:rPr>
          <w:rFonts w:hint="eastAsia"/>
        </w:rPr>
        <w:t>立即将偏差放大输出。但系统存在余差，比例度越大，过渡过程越平稳，但余差越大，比例度越小，过渡过程易振荡，比例度太小时，就可能出现发散振荡。</w:t>
      </w:r>
    </w:p>
    <w:p w14:paraId="1732866C" w14:textId="20EBD5B0" w:rsidR="0094112B" w:rsidRDefault="0094112B" w:rsidP="0094112B">
      <w:r w:rsidRPr="0094112B">
        <w:rPr>
          <w:rFonts w:hint="eastAsia"/>
          <w:b/>
          <w:bCs/>
        </w:rPr>
        <w:t>积分调节</w:t>
      </w:r>
      <w:r w:rsidRPr="0094112B">
        <w:rPr>
          <w:rFonts w:hint="eastAsia"/>
        </w:rPr>
        <w:t>作用的输出不仅取决于</w:t>
      </w:r>
      <w:r w:rsidRPr="0094112B">
        <w:rPr>
          <w:rFonts w:hint="eastAsia"/>
          <w:b/>
          <w:bCs/>
          <w:u w:val="single"/>
        </w:rPr>
        <w:t>偏差信号的大小</w:t>
      </w:r>
      <w:r w:rsidRPr="0094112B">
        <w:rPr>
          <w:rFonts w:hint="eastAsia"/>
        </w:rPr>
        <w:t>，还取决于</w:t>
      </w:r>
      <w:r w:rsidRPr="0094112B">
        <w:rPr>
          <w:rFonts w:hint="eastAsia"/>
          <w:b/>
          <w:bCs/>
          <w:u w:val="single"/>
        </w:rPr>
        <w:t>偏差存在的时间</w:t>
      </w:r>
      <w:r w:rsidRPr="0094112B">
        <w:rPr>
          <w:rFonts w:hint="eastAsia"/>
        </w:rPr>
        <w:t>，只要有偏差存在</w:t>
      </w:r>
      <w:r w:rsidRPr="0094112B">
        <w:t>,尽管偏差</w:t>
      </w:r>
      <w:r w:rsidRPr="0094112B">
        <w:rPr>
          <w:rFonts w:hint="eastAsia"/>
        </w:rPr>
        <w:t>可能很小，但它存在的时间越长，输出信号就越大，只有消除偏差，输出才停止变化。</w:t>
      </w:r>
    </w:p>
    <w:p w14:paraId="699ED01B" w14:textId="77777777" w:rsidR="0094112B" w:rsidRPr="0094112B" w:rsidRDefault="0094112B" w:rsidP="0094112B">
      <w:r w:rsidRPr="0094112B">
        <w:rPr>
          <w:rFonts w:hint="eastAsia"/>
          <w:b/>
          <w:bCs/>
        </w:rPr>
        <w:t>比例</w:t>
      </w:r>
      <w:r w:rsidRPr="0094112B">
        <w:rPr>
          <w:b/>
          <w:bCs/>
        </w:rPr>
        <w:t>+积分(PI)</w:t>
      </w:r>
      <w:r w:rsidRPr="0094112B">
        <w:t>控制器，可以使系统在进入稳态后</w:t>
      </w:r>
      <w:r w:rsidRPr="0094112B">
        <w:rPr>
          <w:b/>
          <w:bCs/>
        </w:rPr>
        <w:t>无稳态</w:t>
      </w:r>
      <w:r w:rsidRPr="0094112B">
        <w:rPr>
          <w:rFonts w:hint="eastAsia"/>
          <w:b/>
          <w:bCs/>
        </w:rPr>
        <w:t>误差</w:t>
      </w:r>
      <w:r w:rsidRPr="0094112B">
        <w:rPr>
          <w:rFonts w:hint="eastAsia"/>
        </w:rPr>
        <w:t>。</w:t>
      </w:r>
    </w:p>
    <w:p w14:paraId="12719084" w14:textId="7B6D18E2" w:rsidR="0094112B" w:rsidRDefault="00537E94" w:rsidP="0094112B">
      <w:pPr>
        <w:rPr>
          <w:rFonts w:ascii="Times New Roman" w:eastAsia="宋体" w:hAnsi="Times New Roman" w:cs="Times New Roman"/>
          <w:sz w:val="24"/>
          <w:szCs w:val="24"/>
        </w:rPr>
      </w:pPr>
      <w:r w:rsidRPr="00537E94">
        <w:rPr>
          <w:rFonts w:ascii="Times New Roman" w:eastAsia="宋体" w:hAnsi="Times New Roman" w:cs="Times New Roman" w:hint="eastAsia"/>
          <w:b/>
          <w:bCs/>
          <w:sz w:val="24"/>
          <w:szCs w:val="24"/>
        </w:rPr>
        <w:t>在微分控制中</w:t>
      </w:r>
      <w:r w:rsidRPr="00D04DE8">
        <w:rPr>
          <w:rFonts w:ascii="Times New Roman" w:eastAsia="宋体" w:hAnsi="Times New Roman" w:cs="Times New Roman" w:hint="eastAsia"/>
          <w:sz w:val="24"/>
          <w:szCs w:val="24"/>
        </w:rPr>
        <w:t>，控制器的输出与输入误差信号的微分（即误差的变化率）成正比关系。</w:t>
      </w:r>
      <w:r w:rsidRPr="00D04DE8">
        <w:rPr>
          <w:rFonts w:ascii="Times New Roman" w:eastAsia="宋体" w:hAnsi="Times New Roman" w:cs="Times New Roman"/>
          <w:sz w:val="24"/>
          <w:szCs w:val="24"/>
        </w:rPr>
        <w:t>由于积分调节器输出值大小与误差的持续时间有</w:t>
      </w:r>
      <w:r w:rsidRPr="00D04DE8">
        <w:rPr>
          <w:rFonts w:ascii="Times New Roman" w:eastAsia="宋体" w:hAnsi="Times New Roman" w:cs="Times New Roman" w:hint="eastAsia"/>
          <w:sz w:val="24"/>
          <w:szCs w:val="24"/>
        </w:rPr>
        <w:t>关，就会使系统的调节过程变慢，带来的系统动态性能变差。此外，当系统受到冲击式偏差时，偏差的变化率很大，而</w:t>
      </w:r>
      <w:r w:rsidRPr="00D04DE8">
        <w:rPr>
          <w:rFonts w:ascii="Times New Roman" w:eastAsia="宋体" w:hAnsi="Times New Roman" w:cs="Times New Roman"/>
          <w:sz w:val="24"/>
          <w:szCs w:val="24"/>
        </w:rPr>
        <w:t>PI</w:t>
      </w:r>
      <w:r w:rsidRPr="00D04DE8">
        <w:rPr>
          <w:rFonts w:ascii="Times New Roman" w:eastAsia="宋体" w:hAnsi="Times New Roman" w:cs="Times New Roman"/>
          <w:sz w:val="24"/>
          <w:szCs w:val="24"/>
        </w:rPr>
        <w:t>调节器调节速度很慢，</w:t>
      </w:r>
      <w:r w:rsidRPr="00D04DE8">
        <w:rPr>
          <w:rFonts w:ascii="Times New Roman" w:eastAsia="宋体" w:hAnsi="Times New Roman" w:cs="Times New Roman" w:hint="eastAsia"/>
          <w:sz w:val="24"/>
          <w:szCs w:val="24"/>
        </w:rPr>
        <w:t>就会造成系统的振荡。</w:t>
      </w:r>
    </w:p>
    <w:p w14:paraId="23608765" w14:textId="2A8D3246" w:rsidR="00FC613B" w:rsidRDefault="00FC613B" w:rsidP="0094112B">
      <w:r w:rsidRPr="00FC613B">
        <w:rPr>
          <w:rFonts w:hint="eastAsia"/>
          <w:b/>
          <w:bCs/>
        </w:rPr>
        <w:t>比例</w:t>
      </w:r>
      <w:r w:rsidRPr="00FC613B">
        <w:rPr>
          <w:b/>
          <w:bCs/>
        </w:rPr>
        <w:t>+微分</w:t>
      </w:r>
      <w:r w:rsidRPr="00FC613B">
        <w:t>的控制器，</w:t>
      </w:r>
      <w:r w:rsidRPr="00FC613B">
        <w:rPr>
          <w:rFonts w:hint="eastAsia"/>
        </w:rPr>
        <w:t>就能够提前使抑制误差的控制作用等于零，甚至为负值，从而</w:t>
      </w:r>
      <w:r w:rsidRPr="00FC613B">
        <w:rPr>
          <w:rFonts w:hint="eastAsia"/>
          <w:b/>
          <w:bCs/>
        </w:rPr>
        <w:t>避免了被控量的严重超调</w:t>
      </w:r>
      <w:r w:rsidRPr="00FC613B">
        <w:rPr>
          <w:rFonts w:hint="eastAsia"/>
        </w:rPr>
        <w:t>。</w:t>
      </w:r>
    </w:p>
    <w:p w14:paraId="2695F1AC" w14:textId="77777777" w:rsidR="00FC613B" w:rsidRPr="00FC613B" w:rsidRDefault="00FC613B" w:rsidP="00FC613B">
      <w:r w:rsidRPr="00FC613B">
        <w:rPr>
          <w:rFonts w:hint="eastAsia"/>
        </w:rPr>
        <w:t>随着</w:t>
      </w:r>
      <w:r w:rsidRPr="00FC613B">
        <w:rPr>
          <w:b/>
          <w:bCs/>
        </w:rPr>
        <w:t>Kp</w:t>
      </w:r>
      <w:r w:rsidRPr="00FC613B">
        <w:t>值的增大，</w:t>
      </w:r>
      <w:r w:rsidRPr="00FC613B">
        <w:rPr>
          <w:rFonts w:hint="eastAsia"/>
        </w:rPr>
        <w:t>系统的</w:t>
      </w:r>
      <w:r w:rsidRPr="00FC613B">
        <w:rPr>
          <w:rFonts w:hint="eastAsia"/>
          <w:b/>
          <w:bCs/>
        </w:rPr>
        <w:t>稳态误差逐渐减小</w:t>
      </w:r>
      <w:r w:rsidRPr="00FC613B">
        <w:rPr>
          <w:rFonts w:hint="eastAsia"/>
        </w:rPr>
        <w:t>，稳态性能得到很好的改善，但是，</w:t>
      </w:r>
      <w:r w:rsidRPr="00FC613B">
        <w:t>Kp的增大，使系</w:t>
      </w:r>
      <w:r w:rsidRPr="00FC613B">
        <w:rPr>
          <w:rFonts w:hint="eastAsia"/>
        </w:rPr>
        <w:t>统的超调量同时增加，系统的动态性能变差，稳定性下降。</w:t>
      </w:r>
    </w:p>
    <w:p w14:paraId="61651E90" w14:textId="30420B0F" w:rsidR="00FC613B" w:rsidRPr="00FC613B" w:rsidRDefault="00FC613B" w:rsidP="00FC613B">
      <w:r w:rsidRPr="00FC613B">
        <w:rPr>
          <w:rFonts w:hint="eastAsia"/>
        </w:rPr>
        <w:t>在比例控制的基础上增加</w:t>
      </w:r>
      <w:r w:rsidRPr="00FC613B">
        <w:rPr>
          <w:rFonts w:hint="eastAsia"/>
          <w:b/>
          <w:bCs/>
        </w:rPr>
        <w:t>微分控制</w:t>
      </w:r>
      <w:r w:rsidRPr="00FC613B">
        <w:rPr>
          <w:rFonts w:hint="eastAsia"/>
        </w:rPr>
        <w:t>并</w:t>
      </w:r>
      <w:r w:rsidRPr="00FC613B">
        <w:rPr>
          <w:rFonts w:hint="eastAsia"/>
          <w:b/>
          <w:bCs/>
        </w:rPr>
        <w:t>不会影响系统的稳态误差</w:t>
      </w:r>
      <w:r w:rsidRPr="00FC613B">
        <w:rPr>
          <w:rFonts w:hint="eastAsia"/>
        </w:rPr>
        <w:t>，而</w:t>
      </w:r>
      <w:r w:rsidRPr="00FC613B">
        <w:rPr>
          <w:rFonts w:hint="eastAsia"/>
          <w:b/>
          <w:bCs/>
        </w:rPr>
        <w:t>增大微分常数</w:t>
      </w:r>
      <w:r w:rsidRPr="00FC613B">
        <w:rPr>
          <w:b/>
          <w:bCs/>
        </w:rPr>
        <w:t>Kd</w:t>
      </w:r>
      <w:r w:rsidRPr="00FC613B">
        <w:t>可以的</w:t>
      </w:r>
      <w:r w:rsidRPr="00FC613B">
        <w:rPr>
          <w:rFonts w:hint="eastAsia"/>
        </w:rPr>
        <w:t>减小系统的</w:t>
      </w:r>
      <w:r w:rsidRPr="00FC613B">
        <w:rPr>
          <w:rFonts w:hint="eastAsia"/>
          <w:b/>
          <w:bCs/>
        </w:rPr>
        <w:t>超调量</w:t>
      </w:r>
      <w:r w:rsidRPr="00FC613B">
        <w:rPr>
          <w:rFonts w:hint="eastAsia"/>
        </w:rPr>
        <w:t>和</w:t>
      </w:r>
      <w:r w:rsidRPr="00FC613B">
        <w:rPr>
          <w:rFonts w:hint="eastAsia"/>
          <w:b/>
          <w:bCs/>
        </w:rPr>
        <w:t>调节时间</w:t>
      </w:r>
      <w:r w:rsidRPr="00FC613B">
        <w:rPr>
          <w:rFonts w:hint="eastAsia"/>
        </w:rPr>
        <w:t>，在不影响系统的稳态性能的基础上改善了系统的动态性能。</w:t>
      </w:r>
    </w:p>
    <w:p w14:paraId="065DD66A" w14:textId="77777777" w:rsidR="00FC613B" w:rsidRDefault="00FC613B" w:rsidP="00FC613B">
      <w:r w:rsidRPr="00FC613B">
        <w:rPr>
          <w:rFonts w:hint="eastAsia"/>
          <w:b/>
          <w:bCs/>
        </w:rPr>
        <w:t>增大积分环节中的增益</w:t>
      </w:r>
      <w:r w:rsidRPr="00FC613B">
        <w:rPr>
          <w:b/>
          <w:bCs/>
        </w:rPr>
        <w:t>Ki</w:t>
      </w:r>
      <w:r w:rsidRPr="00FC613B">
        <w:t>则会使系统的</w:t>
      </w:r>
      <w:r w:rsidRPr="00FC613B">
        <w:rPr>
          <w:b/>
          <w:bCs/>
        </w:rPr>
        <w:t>超调量</w:t>
      </w:r>
      <w:r w:rsidRPr="00FC613B">
        <w:rPr>
          <w:rFonts w:hint="eastAsia"/>
          <w:b/>
          <w:bCs/>
        </w:rPr>
        <w:t>增加</w:t>
      </w:r>
      <w:r w:rsidRPr="00FC613B">
        <w:rPr>
          <w:rFonts w:hint="eastAsia"/>
        </w:rPr>
        <w:t>，系统的</w:t>
      </w:r>
      <w:r w:rsidRPr="00FC613B">
        <w:rPr>
          <w:rFonts w:hint="eastAsia"/>
          <w:b/>
          <w:bCs/>
        </w:rPr>
        <w:t>震荡加剧</w:t>
      </w:r>
      <w:r w:rsidRPr="00FC613B">
        <w:rPr>
          <w:rFonts w:hint="eastAsia"/>
        </w:rPr>
        <w:t>，从而破坏了系统的动态性能。</w:t>
      </w:r>
      <w:r w:rsidRPr="00FC613B">
        <w:t>要使系统各项性能尽可能的</w:t>
      </w:r>
      <w:r w:rsidRPr="00FC613B">
        <w:rPr>
          <w:rFonts w:hint="eastAsia"/>
        </w:rPr>
        <w:t>好，</w:t>
      </w:r>
    </w:p>
    <w:p w14:paraId="7F52544C" w14:textId="70AF0B9F" w:rsidR="00FC613B" w:rsidRPr="00FC613B" w:rsidRDefault="00FC613B" w:rsidP="00FC613B">
      <w:pPr>
        <w:rPr>
          <w:b/>
          <w:bCs/>
        </w:rPr>
      </w:pPr>
      <w:r w:rsidRPr="00FC613B">
        <w:rPr>
          <w:rFonts w:hint="eastAsia"/>
          <w:b/>
          <w:bCs/>
        </w:rPr>
        <w:t>只有一边增大</w:t>
      </w:r>
      <w:r w:rsidRPr="00FC613B">
        <w:rPr>
          <w:b/>
          <w:bCs/>
        </w:rPr>
        <w:t>Ki加快系统消除稳态误差的</w:t>
      </w:r>
      <w:r w:rsidRPr="00FC613B">
        <w:rPr>
          <w:rFonts w:hint="eastAsia"/>
          <w:b/>
          <w:bCs/>
        </w:rPr>
        <w:t>时间，一边减小</w:t>
      </w:r>
      <w:r w:rsidRPr="00FC613B">
        <w:rPr>
          <w:b/>
          <w:bCs/>
        </w:rPr>
        <w:t>Kp来改善系统的动态性能。</w:t>
      </w:r>
    </w:p>
    <w:p w14:paraId="1478ED96" w14:textId="77777777" w:rsidR="00FC613B" w:rsidRPr="00FC613B" w:rsidRDefault="00FC613B" w:rsidP="00FC613B">
      <w:r w:rsidRPr="00FC613B">
        <w:t>PID控制中的Ki；</w:t>
      </w:r>
      <w:r w:rsidRPr="00FC613B">
        <w:rPr>
          <w:rFonts w:hint="eastAsia"/>
        </w:rPr>
        <w:t>与</w:t>
      </w:r>
      <w:r w:rsidRPr="00FC613B">
        <w:t>PI控制器的设计相同，但是为了满足</w:t>
      </w:r>
      <w:r w:rsidRPr="00FC613B">
        <w:rPr>
          <w:rFonts w:hint="eastAsia"/>
        </w:rPr>
        <w:t>超调量和上升时间这两个性能指标，比例增益</w:t>
      </w:r>
      <w:r w:rsidRPr="00FC613B">
        <w:t>Kp和微分增益Kd应同时调节</w:t>
      </w:r>
      <w:r w:rsidRPr="00FC613B">
        <w:rPr>
          <w:rFonts w:hint="eastAsia"/>
        </w:rPr>
        <w:t>。</w:t>
      </w:r>
    </w:p>
    <w:p w14:paraId="7E3F3E46" w14:textId="77777777" w:rsidR="00FC613B" w:rsidRPr="00FC613B" w:rsidRDefault="00FC613B" w:rsidP="00FC613B">
      <w:r w:rsidRPr="00FC613B">
        <w:rPr>
          <w:rFonts w:hint="eastAsia"/>
        </w:rPr>
        <w:t>增大</w:t>
      </w:r>
      <w:r w:rsidRPr="00FC613B">
        <w:t>Kd可以有</w:t>
      </w:r>
      <w:r w:rsidRPr="00FC613B">
        <w:rPr>
          <w:rFonts w:hint="eastAsia"/>
        </w:rPr>
        <w:t>利于加快系统的响应速度，使系统超调量减小，稳定性增加，同时增大</w:t>
      </w:r>
      <w:r w:rsidRPr="00FC613B">
        <w:t>Kp可以</w:t>
      </w:r>
      <w:r w:rsidRPr="00FC613B">
        <w:rPr>
          <w:rFonts w:hint="eastAsia"/>
        </w:rPr>
        <w:t>进一步加快系统的响应速度，使系统更快速。</w:t>
      </w:r>
    </w:p>
    <w:p w14:paraId="05CE8219" w14:textId="77777777" w:rsidR="00FC613B" w:rsidRPr="00FC613B" w:rsidRDefault="00FC613B" w:rsidP="0094112B"/>
    <w:p w14:paraId="6F1C0ECC" w14:textId="77777777" w:rsidR="002B354C" w:rsidRDefault="002B354C" w:rsidP="002B354C">
      <w:pPr>
        <w:pStyle w:val="3"/>
      </w:pPr>
      <w:r w:rsidRPr="00BB0AA2">
        <w:rPr>
          <w:rFonts w:hint="eastAsia"/>
          <w:highlight w:val="red"/>
        </w:rPr>
        <w:lastRenderedPageBreak/>
        <w:t>张佳旭师兄的留下来的资料看一看</w:t>
      </w:r>
    </w:p>
    <w:p w14:paraId="09DF2E70" w14:textId="4F661473" w:rsidR="002B354C" w:rsidRDefault="002B354C" w:rsidP="002B354C">
      <w:pPr>
        <w:pStyle w:val="3"/>
      </w:pPr>
      <w:r>
        <w:t>C</w:t>
      </w:r>
      <w:r>
        <w:rPr>
          <w:rFonts w:hint="eastAsia"/>
        </w:rPr>
        <w:t>ontrol</w:t>
      </w:r>
      <w:r>
        <w:t xml:space="preserve"> base</w:t>
      </w:r>
      <w:r>
        <w:rPr>
          <w:rFonts w:hint="eastAsia"/>
        </w:rPr>
        <w:t>的使用</w:t>
      </w:r>
    </w:p>
    <w:p w14:paraId="0E055DF5" w14:textId="77777777" w:rsidR="002B354C" w:rsidRDefault="002B354C" w:rsidP="002B354C">
      <w:pPr>
        <w:pStyle w:val="4"/>
      </w:pPr>
      <w:r w:rsidRPr="004D0986">
        <w:t>C</w:t>
      </w:r>
      <w:r w:rsidRPr="004D0986">
        <w:rPr>
          <w:rFonts w:hint="eastAsia"/>
        </w:rPr>
        <w:t>ontrol</w:t>
      </w:r>
      <w:r w:rsidRPr="004D0986">
        <w:t xml:space="preserve"> Base</w:t>
      </w:r>
      <w:r w:rsidRPr="004D0986">
        <w:rPr>
          <w:rFonts w:hint="eastAsia"/>
        </w:rPr>
        <w:t>自动代码生成</w:t>
      </w:r>
    </w:p>
    <w:p w14:paraId="1A2B666F" w14:textId="77777777" w:rsidR="002B354C" w:rsidRPr="002B354C" w:rsidRDefault="002B354C" w:rsidP="002B354C"/>
    <w:p w14:paraId="3B13455E" w14:textId="252C996C" w:rsidR="002B354C" w:rsidRDefault="002B354C" w:rsidP="002B354C">
      <w:pPr>
        <w:pStyle w:val="3"/>
      </w:pPr>
      <w:r>
        <w:rPr>
          <w:rFonts w:hint="eastAsia"/>
        </w:rPr>
        <w:t>上位机与控制器的通讯框架设计部分</w:t>
      </w:r>
    </w:p>
    <w:p w14:paraId="3B0686C5" w14:textId="2797D133" w:rsidR="00BB0AA2" w:rsidRPr="00BB0AA2" w:rsidRDefault="00BB0AA2" w:rsidP="00BB0AA2">
      <w:r>
        <w:rPr>
          <w:rFonts w:hint="eastAsia"/>
        </w:rPr>
        <w:t>制动试验台、驾驶模拟器和操作台之间是通过网线进行通讯的。驾驶模拟器将实时的车辆状态信息、之动态将制动主缸和轮缸信息通过网线传递到操作台中，并将之动态的操作界面实时显示。操作台发出控制指令通过网线传递给驾驶模拟器和制动试验台。</w:t>
      </w:r>
    </w:p>
    <w:p w14:paraId="5776ED3E" w14:textId="77777777" w:rsidR="00FE1C10" w:rsidRPr="002B354C" w:rsidRDefault="00FE1C10" w:rsidP="00FE1C10"/>
    <w:p w14:paraId="6E765629" w14:textId="7BD827BF" w:rsidR="00621B71" w:rsidRDefault="00621B71" w:rsidP="00A24A76">
      <w:pPr>
        <w:pStyle w:val="1"/>
      </w:pPr>
      <w:r>
        <w:rPr>
          <w:rFonts w:hint="eastAsia"/>
        </w:rPr>
        <w:t>竞赛</w:t>
      </w:r>
    </w:p>
    <w:p w14:paraId="79CE4DEE" w14:textId="3EB72C3F" w:rsidR="003D3086" w:rsidRPr="00994BD1" w:rsidRDefault="003D3086" w:rsidP="00A24A76">
      <w:pPr>
        <w:pStyle w:val="2"/>
      </w:pPr>
      <w:r w:rsidRPr="00994BD1">
        <w:rPr>
          <w:rFonts w:hint="eastAsia"/>
        </w:rPr>
        <w:t>“认证杯”研究生数学建模竞赛</w:t>
      </w:r>
    </w:p>
    <w:p w14:paraId="6E2213D7" w14:textId="77777777" w:rsidR="00E453B1" w:rsidRDefault="00E453B1" w:rsidP="00E453B1">
      <w:r>
        <w:rPr>
          <w:rFonts w:hint="eastAsia"/>
        </w:rPr>
        <w:t>我们组的题目是A题。假设纸飞机的翼面是精确的平面，建立数学模型。根据纸飞机的三视图和中心位置，计算投掷出手的合理角度使飞行距离尽可能远。</w:t>
      </w:r>
    </w:p>
    <w:p w14:paraId="5970D285" w14:textId="1EF3A5F3" w:rsidR="003D3086" w:rsidRDefault="003D3086" w:rsidP="00E453B1">
      <w:r>
        <w:rPr>
          <w:rFonts w:hint="eastAsia"/>
        </w:rPr>
        <w:t>我主要负责使用Simulink对纸飞机进行建模，主要建立了一种离散迭代模型，求解</w:t>
      </w:r>
      <w:r w:rsidR="00994BD1">
        <w:rPr>
          <w:rFonts w:hint="eastAsia"/>
        </w:rPr>
        <w:t>得到</w:t>
      </w:r>
      <w:r>
        <w:rPr>
          <w:rFonts w:hint="eastAsia"/>
        </w:rPr>
        <w:t>飞行距离和手持位置、初始高度等的关系</w:t>
      </w:r>
      <w:r w:rsidR="00994BD1">
        <w:rPr>
          <w:rFonts w:hint="eastAsia"/>
        </w:rPr>
        <w:t>。</w:t>
      </w:r>
    </w:p>
    <w:p w14:paraId="3268D637" w14:textId="3634BA7B" w:rsidR="00994BD1" w:rsidRDefault="003D3086" w:rsidP="00A24A76">
      <w:pPr>
        <w:pStyle w:val="2"/>
        <w:rPr>
          <w:rStyle w:val="20"/>
        </w:rPr>
      </w:pPr>
      <w:r w:rsidRPr="00621B71">
        <w:rPr>
          <w:rStyle w:val="20"/>
          <w:rFonts w:hint="eastAsia"/>
        </w:rPr>
        <w:t>华为杯数学建模竞赛</w:t>
      </w:r>
    </w:p>
    <w:p w14:paraId="1FE2D607" w14:textId="44F6BEA6" w:rsidR="00994BD1" w:rsidRPr="00994BD1" w:rsidRDefault="00994BD1" w:rsidP="00994BD1">
      <w:r>
        <w:rPr>
          <w:rFonts w:hint="eastAsia"/>
        </w:rPr>
        <w:t>华为杯我们做的是D题。</w:t>
      </w:r>
    </w:p>
    <w:p w14:paraId="607C9748" w14:textId="2DBE4821" w:rsidR="003D3086" w:rsidRDefault="003D3086" w:rsidP="00994BD1">
      <w:r>
        <w:rPr>
          <w:rFonts w:hint="eastAsia"/>
        </w:rPr>
        <w:t>题目主要内容是：</w:t>
      </w:r>
      <w:r w:rsidR="004D0986">
        <w:rPr>
          <w:rFonts w:hint="eastAsia"/>
        </w:rPr>
        <w:t>（包括论文和源程序m文件）</w:t>
      </w:r>
    </w:p>
    <w:p w14:paraId="58892275" w14:textId="77777777" w:rsidR="00CC7E06" w:rsidRDefault="003D3086" w:rsidP="00CC7E06">
      <w:pPr>
        <w:pStyle w:val="11"/>
        <w:spacing w:line="280" w:lineRule="exact"/>
        <w:ind w:firstLineChars="0" w:firstLine="0"/>
        <w:jc w:val="left"/>
      </w:pPr>
      <w:r>
        <w:rPr>
          <w:rFonts w:hint="eastAsia"/>
        </w:rPr>
        <w:t>我主要负责</w:t>
      </w:r>
      <w:r w:rsidRPr="00CC7E06">
        <w:rPr>
          <w:rFonts w:hint="eastAsia"/>
          <w:b/>
          <w:bCs/>
        </w:rPr>
        <w:t>第二问</w:t>
      </w:r>
      <w:r>
        <w:rPr>
          <w:rFonts w:hint="eastAsia"/>
        </w:rPr>
        <w:t>的运动学片段的划分和</w:t>
      </w:r>
      <w:r w:rsidRPr="00CC7E06">
        <w:rPr>
          <w:rFonts w:hint="eastAsia"/>
          <w:b/>
          <w:bCs/>
        </w:rPr>
        <w:t>第三问</w:t>
      </w:r>
      <w:r>
        <w:rPr>
          <w:rFonts w:hint="eastAsia"/>
        </w:rPr>
        <w:t>行驶工况的构造。</w:t>
      </w:r>
    </w:p>
    <w:p w14:paraId="3FFD9251" w14:textId="3C59E117" w:rsidR="00CC7E06" w:rsidRDefault="00CC7E06" w:rsidP="00CC7E06">
      <w:pPr>
        <w:pStyle w:val="11"/>
        <w:spacing w:line="280" w:lineRule="exact"/>
        <w:ind w:firstLineChars="0" w:firstLine="0"/>
        <w:jc w:val="left"/>
      </w:pPr>
      <w:r w:rsidRPr="00CC7E06">
        <w:rPr>
          <w:rFonts w:hint="eastAsia"/>
          <w:b/>
          <w:bCs/>
        </w:rPr>
        <w:t>第二问</w:t>
      </w:r>
      <w:r>
        <w:rPr>
          <w:rFonts w:hint="eastAsia"/>
        </w:rPr>
        <w:t>：对运动学片段进行定义，采用开始于怠速起点到终止于下一个怠速起点。将预处理后的数据</w:t>
      </w:r>
      <w:r w:rsidR="002F2F3A">
        <w:rPr>
          <w:rFonts w:hint="eastAsia"/>
        </w:rPr>
        <w:t>根据加速度、减速度、怠速和匀速</w:t>
      </w:r>
      <w:r>
        <w:rPr>
          <w:rFonts w:hint="eastAsia"/>
        </w:rPr>
        <w:t>进行划分片段。</w:t>
      </w:r>
    </w:p>
    <w:p w14:paraId="41684417" w14:textId="510ABD56" w:rsidR="003D3086" w:rsidRDefault="00CC7E06" w:rsidP="00CC7E06">
      <w:pPr>
        <w:pStyle w:val="11"/>
        <w:spacing w:line="280" w:lineRule="exact"/>
        <w:ind w:firstLineChars="0" w:firstLine="0"/>
        <w:jc w:val="left"/>
      </w:pPr>
      <w:r w:rsidRPr="00CC7E06">
        <w:rPr>
          <w:rFonts w:hint="eastAsia"/>
          <w:b/>
          <w:bCs/>
        </w:rPr>
        <w:t>第三问：</w:t>
      </w:r>
      <w:r>
        <w:rPr>
          <w:rFonts w:hint="eastAsia"/>
        </w:rPr>
        <w:t>使用题目中定义</w:t>
      </w:r>
      <w:r w:rsidR="002F2F3A">
        <w:rPr>
          <w:rFonts w:hint="eastAsia"/>
        </w:rPr>
        <w:t>的19个</w:t>
      </w:r>
      <w:r>
        <w:rPr>
          <w:rFonts w:hint="eastAsia"/>
        </w:rPr>
        <w:t>特征参数</w:t>
      </w:r>
      <w:r w:rsidR="002F2F3A">
        <w:rPr>
          <w:rFonts w:hint="eastAsia"/>
        </w:rPr>
        <w:t>，使用M</w:t>
      </w:r>
      <w:r w:rsidR="002F2F3A">
        <w:t>a</w:t>
      </w:r>
      <w:r w:rsidR="002F2F3A">
        <w:rPr>
          <w:rFonts w:hint="eastAsia"/>
        </w:rPr>
        <w:t>tlab软件按照特征参数值进行公式编写。</w:t>
      </w:r>
      <w:r>
        <w:rPr>
          <w:rFonts w:hint="eastAsia"/>
        </w:rPr>
        <w:t>先</w:t>
      </w:r>
      <w:r w:rsidR="003D3086">
        <w:rPr>
          <w:rFonts w:hint="eastAsia"/>
        </w:rPr>
        <w:t>利用</w:t>
      </w:r>
      <w:r w:rsidR="003D3086" w:rsidRPr="00CC7E06">
        <w:rPr>
          <w:rFonts w:hint="eastAsia"/>
          <w:b/>
          <w:bCs/>
        </w:rPr>
        <w:t>S</w:t>
      </w:r>
      <w:r w:rsidR="003D3086" w:rsidRPr="00CC7E06">
        <w:rPr>
          <w:b/>
          <w:bCs/>
        </w:rPr>
        <w:t>PSS</w:t>
      </w:r>
      <w:r w:rsidR="003D3086">
        <w:rPr>
          <w:rFonts w:hint="eastAsia"/>
        </w:rPr>
        <w:t>软</w:t>
      </w:r>
      <w:r>
        <w:rPr>
          <w:rFonts w:hint="eastAsia"/>
        </w:rPr>
        <w:t>进行主因子分析</w:t>
      </w:r>
      <w:r w:rsidR="002F2F3A">
        <w:rPr>
          <w:rFonts w:hint="eastAsia"/>
        </w:rPr>
        <w:t>（</w:t>
      </w:r>
      <w:r w:rsidR="002F2F3A" w:rsidRPr="002F2F3A">
        <w:rPr>
          <w:rFonts w:hint="eastAsia"/>
          <w:u w:val="single"/>
        </w:rPr>
        <w:t>这个方法就是根据数据的均值和标准差进行标准化，让处理后的数据符合正态分布</w:t>
      </w:r>
      <w:r w:rsidR="002F2F3A">
        <w:rPr>
          <w:rFonts w:hint="eastAsia"/>
        </w:rPr>
        <w:t>）</w:t>
      </w:r>
      <w:r>
        <w:rPr>
          <w:rFonts w:hint="eastAsia"/>
        </w:rPr>
        <w:t>，对特征参数进行降维处理。利用</w:t>
      </w:r>
      <w:r w:rsidR="00807DE7">
        <w:rPr>
          <w:rFonts w:hint="eastAsia"/>
        </w:rPr>
        <w:t>Matlab中改进</w:t>
      </w:r>
      <w:r w:rsidRPr="00CC7E06">
        <w:rPr>
          <w:rFonts w:hint="eastAsia"/>
          <w:b/>
          <w:bCs/>
        </w:rPr>
        <w:t>K</w:t>
      </w:r>
      <w:r w:rsidRPr="00CC7E06">
        <w:rPr>
          <w:b/>
          <w:bCs/>
        </w:rPr>
        <w:t>-M</w:t>
      </w:r>
      <w:r w:rsidRPr="00CC7E06">
        <w:rPr>
          <w:rFonts w:hint="eastAsia"/>
          <w:b/>
          <w:bCs/>
        </w:rPr>
        <w:t>ea</w:t>
      </w:r>
      <w:r w:rsidRPr="00CC7E06">
        <w:rPr>
          <w:b/>
          <w:bCs/>
        </w:rPr>
        <w:t>ns</w:t>
      </w:r>
      <w:r>
        <w:rPr>
          <w:rFonts w:hint="eastAsia"/>
        </w:rPr>
        <w:t>的算法和遗传聚类的算法对主成分进行聚类。构建汽车行驶工况，进行分析验证。</w:t>
      </w:r>
    </w:p>
    <w:p w14:paraId="20C39346" w14:textId="77777777" w:rsidR="002F2F3A" w:rsidRDefault="002F2F3A" w:rsidP="002F2F3A">
      <w:pPr>
        <w:ind w:firstLine="480"/>
      </w:pPr>
      <w:r w:rsidRPr="002F2F3A">
        <w:rPr>
          <w:rFonts w:hint="eastAsia"/>
          <w:b/>
          <w:bCs/>
        </w:rPr>
        <w:t>K-Means</w:t>
      </w:r>
      <w:r>
        <w:rPr>
          <w:rFonts w:hint="eastAsia"/>
        </w:rPr>
        <w:t>算法步骤如下：</w:t>
      </w:r>
    </w:p>
    <w:p w14:paraId="09F5A878" w14:textId="77777777" w:rsidR="002F2F3A" w:rsidRDefault="002F2F3A" w:rsidP="00FB52F2">
      <w:pPr>
        <w:pStyle w:val="a9"/>
        <w:numPr>
          <w:ilvl w:val="0"/>
          <w:numId w:val="49"/>
        </w:numPr>
        <w:ind w:firstLineChars="0"/>
      </w:pPr>
      <w:r>
        <w:rPr>
          <w:rFonts w:hint="eastAsia"/>
        </w:rPr>
        <w:t>将所有对象随机分配到k个非空的簇中；</w:t>
      </w:r>
    </w:p>
    <w:p w14:paraId="304CB460" w14:textId="77777777" w:rsidR="002F2F3A" w:rsidRDefault="002F2F3A" w:rsidP="00FB52F2">
      <w:pPr>
        <w:pStyle w:val="a9"/>
        <w:numPr>
          <w:ilvl w:val="0"/>
          <w:numId w:val="49"/>
        </w:numPr>
        <w:ind w:firstLineChars="0"/>
      </w:pPr>
      <w:r>
        <w:rPr>
          <w:rFonts w:hint="eastAsia"/>
        </w:rPr>
        <w:t>计算每个簇的平均值，并用该平均值代表相应的值；</w:t>
      </w:r>
    </w:p>
    <w:p w14:paraId="09B083DF" w14:textId="77777777" w:rsidR="002F2F3A" w:rsidRDefault="002F2F3A" w:rsidP="00FB52F2">
      <w:pPr>
        <w:pStyle w:val="a9"/>
        <w:numPr>
          <w:ilvl w:val="0"/>
          <w:numId w:val="49"/>
        </w:numPr>
        <w:ind w:firstLineChars="0"/>
      </w:pPr>
      <w:r>
        <w:rPr>
          <w:rFonts w:hint="eastAsia"/>
        </w:rPr>
        <w:t>根据每个对象与各个簇中心的距离，分配给最近的簇；</w:t>
      </w:r>
    </w:p>
    <w:p w14:paraId="53BFAFF1" w14:textId="76C83558" w:rsidR="002F2F3A" w:rsidRDefault="002F2F3A" w:rsidP="00FB52F2">
      <w:pPr>
        <w:pStyle w:val="a9"/>
        <w:numPr>
          <w:ilvl w:val="0"/>
          <w:numId w:val="49"/>
        </w:numPr>
        <w:ind w:firstLineChars="0"/>
      </w:pPr>
      <w:r>
        <w:rPr>
          <w:rFonts w:hint="eastAsia"/>
        </w:rPr>
        <w:lastRenderedPageBreak/>
        <w:t>重新计算每个簇的平均值，不断重复直到满足某个准则函数或者终止条件。</w:t>
      </w:r>
    </w:p>
    <w:p w14:paraId="240E5B98" w14:textId="7D2D8146" w:rsidR="002F2F3A" w:rsidRPr="002F2F3A" w:rsidRDefault="008A57F1" w:rsidP="00CC7E06">
      <w:pPr>
        <w:pStyle w:val="11"/>
        <w:spacing w:line="280" w:lineRule="exact"/>
        <w:ind w:firstLineChars="0" w:firstLine="0"/>
        <w:jc w:val="left"/>
        <w:rPr>
          <w:rFonts w:ascii="Times New Roman" w:hAnsi="Times New Roman" w:cs="Times New Roman"/>
          <w:szCs w:val="21"/>
        </w:rPr>
      </w:pPr>
      <w:r>
        <w:t>常见的K-MEANS聚类算法对</w:t>
      </w:r>
      <w:r w:rsidRPr="008A57F1">
        <w:rPr>
          <w:b/>
          <w:bCs/>
        </w:rPr>
        <w:t>初值敏感</w:t>
      </w:r>
      <w:r>
        <w:t>，容易陷入</w:t>
      </w:r>
      <w:r w:rsidRPr="008A57F1">
        <w:rPr>
          <w:b/>
          <w:bCs/>
        </w:rPr>
        <w:t>局部最优</w:t>
      </w:r>
      <w:r>
        <w:t>，</w:t>
      </w:r>
      <w:r>
        <w:rPr>
          <w:rFonts w:hint="eastAsia"/>
        </w:rPr>
        <w:t>尤其</w:t>
      </w:r>
      <w:r>
        <w:t>是对于分界面模糊的样本聚类能力较差。</w:t>
      </w:r>
      <w:r>
        <w:rPr>
          <w:rFonts w:hint="eastAsia"/>
        </w:rPr>
        <w:t>，在初始阶段的</w:t>
      </w:r>
      <w:r w:rsidRPr="008A57F1">
        <w:rPr>
          <w:rFonts w:hint="eastAsia"/>
          <w:b/>
          <w:bCs/>
        </w:rPr>
        <w:t>变异操作中采用K-MEANS变异算子</w:t>
      </w:r>
      <w:r>
        <w:rPr>
          <w:rFonts w:hint="eastAsia"/>
        </w:rPr>
        <w:t>，可以加快初始阶段的搜索速度，在提高搜索速度的同时，保持种群的多样性，可以同时获得快速搜索和全局最优的双重功效。</w:t>
      </w:r>
    </w:p>
    <w:p w14:paraId="76C14DD8" w14:textId="136A9CDA" w:rsidR="002F2F3A" w:rsidRPr="008A57F1" w:rsidRDefault="008A57F1" w:rsidP="00CC7E06">
      <w:pPr>
        <w:pStyle w:val="11"/>
        <w:spacing w:line="280" w:lineRule="exact"/>
        <w:ind w:firstLineChars="0" w:firstLine="0"/>
        <w:jc w:val="left"/>
        <w:rPr>
          <w:rFonts w:ascii="Times New Roman" w:hAnsi="Times New Roman" w:cs="Times New Roman"/>
          <w:szCs w:val="21"/>
        </w:rPr>
      </w:pPr>
      <w:r w:rsidRPr="008A57F1">
        <w:rPr>
          <w:rFonts w:ascii="Times New Roman" w:hAnsi="Times New Roman" w:cs="Times New Roman" w:hint="eastAsia"/>
          <w:b/>
          <w:bCs/>
          <w:szCs w:val="21"/>
        </w:rPr>
        <w:t>按照平均速度的低速、中速和高速进行划分</w:t>
      </w:r>
      <w:r>
        <w:rPr>
          <w:rFonts w:ascii="Times New Roman" w:hAnsi="Times New Roman" w:cs="Times New Roman" w:hint="eastAsia"/>
          <w:szCs w:val="21"/>
        </w:rPr>
        <w:t>。</w:t>
      </w:r>
    </w:p>
    <w:p w14:paraId="19A4FC4E" w14:textId="64382539" w:rsidR="002F2F3A" w:rsidRDefault="002F2F3A" w:rsidP="00CC7E06">
      <w:pPr>
        <w:pStyle w:val="11"/>
        <w:spacing w:line="280" w:lineRule="exact"/>
        <w:ind w:firstLineChars="0" w:firstLine="0"/>
        <w:jc w:val="left"/>
        <w:rPr>
          <w:rFonts w:ascii="Times New Roman" w:hAnsi="Times New Roman" w:cs="Times New Roman"/>
          <w:noProof/>
          <w:szCs w:val="21"/>
        </w:rPr>
      </w:pPr>
    </w:p>
    <w:p w14:paraId="58F8EF18" w14:textId="70E99C7A" w:rsidR="002F2F3A" w:rsidRDefault="002F2F3A" w:rsidP="00CC7E06">
      <w:pPr>
        <w:pStyle w:val="11"/>
        <w:spacing w:line="280" w:lineRule="exact"/>
        <w:ind w:firstLineChars="0" w:firstLine="0"/>
        <w:jc w:val="left"/>
        <w:rPr>
          <w:rFonts w:ascii="Times New Roman" w:hAnsi="Times New Roman" w:cs="Times New Roman"/>
          <w:noProof/>
          <w:szCs w:val="21"/>
        </w:rPr>
      </w:pPr>
    </w:p>
    <w:p w14:paraId="4D24DAD2" w14:textId="19EB96B7" w:rsidR="002F2F3A" w:rsidRDefault="002F2F3A" w:rsidP="00CC7E06">
      <w:pPr>
        <w:pStyle w:val="11"/>
        <w:spacing w:line="280" w:lineRule="exact"/>
        <w:ind w:firstLineChars="0" w:firstLine="0"/>
        <w:jc w:val="left"/>
        <w:rPr>
          <w:rFonts w:ascii="Times New Roman" w:hAnsi="Times New Roman" w:cs="Times New Roman"/>
          <w:noProof/>
          <w:szCs w:val="21"/>
        </w:rPr>
      </w:pPr>
    </w:p>
    <w:p w14:paraId="7E019795" w14:textId="0DB46B7C" w:rsidR="002F2F3A" w:rsidRDefault="002F2F3A" w:rsidP="00CC7E06">
      <w:pPr>
        <w:pStyle w:val="11"/>
        <w:spacing w:line="280" w:lineRule="exact"/>
        <w:ind w:firstLineChars="0" w:firstLine="0"/>
        <w:jc w:val="left"/>
        <w:rPr>
          <w:rFonts w:ascii="Times New Roman" w:hAnsi="Times New Roman" w:cs="Times New Roman"/>
          <w:noProof/>
          <w:szCs w:val="21"/>
        </w:rPr>
      </w:pPr>
    </w:p>
    <w:p w14:paraId="7C214A9A" w14:textId="2437F806" w:rsidR="002F2F3A" w:rsidRDefault="002F2F3A" w:rsidP="00CC7E06">
      <w:pPr>
        <w:pStyle w:val="11"/>
        <w:spacing w:line="280" w:lineRule="exact"/>
        <w:ind w:firstLineChars="0" w:firstLine="0"/>
        <w:jc w:val="left"/>
        <w:rPr>
          <w:rFonts w:ascii="Times New Roman" w:hAnsi="Times New Roman" w:cs="Times New Roman"/>
          <w:noProof/>
          <w:szCs w:val="21"/>
        </w:rPr>
      </w:pPr>
    </w:p>
    <w:p w14:paraId="1232BE3F" w14:textId="3FB935FA" w:rsidR="002F2F3A" w:rsidRDefault="002F2F3A" w:rsidP="00CC7E06">
      <w:pPr>
        <w:pStyle w:val="11"/>
        <w:spacing w:line="280" w:lineRule="exact"/>
        <w:ind w:firstLineChars="0" w:firstLine="0"/>
        <w:jc w:val="left"/>
        <w:rPr>
          <w:rFonts w:ascii="Times New Roman" w:hAnsi="Times New Roman" w:cs="Times New Roman"/>
          <w:noProof/>
          <w:szCs w:val="21"/>
        </w:rPr>
      </w:pPr>
    </w:p>
    <w:p w14:paraId="3F588F69" w14:textId="438295F2" w:rsidR="002F2F3A" w:rsidRDefault="002F2F3A" w:rsidP="00CC7E06">
      <w:pPr>
        <w:pStyle w:val="11"/>
        <w:spacing w:line="280" w:lineRule="exact"/>
        <w:ind w:firstLineChars="0" w:firstLine="0"/>
        <w:jc w:val="left"/>
        <w:rPr>
          <w:rFonts w:ascii="Times New Roman" w:hAnsi="Times New Roman" w:cs="Times New Roman"/>
          <w:noProof/>
          <w:szCs w:val="21"/>
        </w:rPr>
      </w:pPr>
    </w:p>
    <w:p w14:paraId="03BF46D9" w14:textId="3A2CF968" w:rsidR="002F2F3A" w:rsidRDefault="002F2F3A" w:rsidP="00CC7E06">
      <w:pPr>
        <w:pStyle w:val="11"/>
        <w:spacing w:line="280" w:lineRule="exact"/>
        <w:ind w:firstLineChars="0" w:firstLine="0"/>
        <w:jc w:val="left"/>
        <w:rPr>
          <w:rFonts w:ascii="Times New Roman" w:hAnsi="Times New Roman" w:cs="Times New Roman"/>
          <w:szCs w:val="21"/>
        </w:rPr>
      </w:pPr>
    </w:p>
    <w:p w14:paraId="08A5B557" w14:textId="582A7071" w:rsidR="002F2F3A" w:rsidRDefault="002F2F3A" w:rsidP="00CC7E06">
      <w:pPr>
        <w:pStyle w:val="11"/>
        <w:spacing w:line="280" w:lineRule="exact"/>
        <w:ind w:firstLineChars="0" w:firstLine="0"/>
        <w:jc w:val="left"/>
        <w:rPr>
          <w:rFonts w:ascii="Times New Roman" w:hAnsi="Times New Roman" w:cs="Times New Roman"/>
          <w:szCs w:val="21"/>
        </w:rPr>
      </w:pPr>
    </w:p>
    <w:p w14:paraId="6F2894D6" w14:textId="02E2C444" w:rsidR="002F2F3A" w:rsidRDefault="002F2F3A" w:rsidP="00CC7E06">
      <w:pPr>
        <w:pStyle w:val="11"/>
        <w:spacing w:line="280" w:lineRule="exact"/>
        <w:ind w:firstLineChars="0" w:firstLine="0"/>
        <w:jc w:val="left"/>
        <w:rPr>
          <w:rFonts w:ascii="Times New Roman" w:hAnsi="Times New Roman" w:cs="Times New Roman"/>
          <w:szCs w:val="21"/>
        </w:rPr>
      </w:pPr>
    </w:p>
    <w:p w14:paraId="5090152E" w14:textId="77777777" w:rsidR="002F2F3A" w:rsidRDefault="002F2F3A" w:rsidP="00CC7E06">
      <w:pPr>
        <w:pStyle w:val="11"/>
        <w:spacing w:line="280" w:lineRule="exact"/>
        <w:ind w:firstLineChars="0" w:firstLine="0"/>
        <w:jc w:val="left"/>
        <w:rPr>
          <w:rFonts w:ascii="Times New Roman" w:hAnsi="Times New Roman" w:cs="Times New Roman"/>
          <w:szCs w:val="21"/>
        </w:rPr>
      </w:pPr>
    </w:p>
    <w:p w14:paraId="5D0F22B1" w14:textId="01ACAAF3" w:rsidR="003D3086" w:rsidRDefault="00621B71" w:rsidP="00621B71">
      <w:pPr>
        <w:pStyle w:val="1"/>
      </w:pPr>
      <w:r>
        <w:rPr>
          <w:rFonts w:hint="eastAsia"/>
        </w:rPr>
        <w:t>专业知识</w:t>
      </w:r>
    </w:p>
    <w:p w14:paraId="5826CFA4" w14:textId="0623B382" w:rsidR="004E35FA" w:rsidRDefault="004E35FA" w:rsidP="004E35FA">
      <w:pPr>
        <w:pStyle w:val="2"/>
      </w:pPr>
      <w:r>
        <w:rPr>
          <w:rFonts w:hint="eastAsia"/>
        </w:rPr>
        <w:t>后端</w:t>
      </w:r>
    </w:p>
    <w:p w14:paraId="22AA310F" w14:textId="7B51A9CD" w:rsidR="004E35FA" w:rsidRDefault="004E35FA" w:rsidP="004E35FA">
      <w:r>
        <w:rPr>
          <w:rFonts w:hint="eastAsia"/>
        </w:rPr>
        <w:t>状态估计的概率解释：</w:t>
      </w:r>
    </w:p>
    <w:p w14:paraId="06EC0B65" w14:textId="0E5E75F3" w:rsidR="004E35FA" w:rsidRDefault="004E35FA" w:rsidP="00B918BF">
      <w:pPr>
        <w:pStyle w:val="a9"/>
        <w:numPr>
          <w:ilvl w:val="0"/>
          <w:numId w:val="66"/>
        </w:numPr>
        <w:ind w:firstLineChars="0"/>
      </w:pPr>
      <w:r>
        <w:rPr>
          <w:rFonts w:hint="eastAsia"/>
        </w:rPr>
        <w:t>批量的</w:t>
      </w:r>
    </w:p>
    <w:p w14:paraId="58DFA8CB" w14:textId="44BC3530" w:rsidR="004E35FA" w:rsidRDefault="004E35FA" w:rsidP="00B918BF">
      <w:pPr>
        <w:pStyle w:val="a9"/>
        <w:numPr>
          <w:ilvl w:val="0"/>
          <w:numId w:val="66"/>
        </w:numPr>
        <w:ind w:firstLineChars="0"/>
      </w:pPr>
      <w:r>
        <w:rPr>
          <w:rFonts w:hint="eastAsia"/>
        </w:rPr>
        <w:t>渐进的</w:t>
      </w:r>
    </w:p>
    <w:p w14:paraId="0351471C" w14:textId="4B829D49" w:rsidR="001753C6" w:rsidRDefault="001753C6" w:rsidP="001753C6">
      <w:r>
        <w:rPr>
          <w:rFonts w:hint="eastAsia"/>
        </w:rPr>
        <w:t>如果没有测量运动的装置，就可能没有运动方程</w:t>
      </w:r>
      <w:r w:rsidR="00B52420">
        <w:rPr>
          <w:rFonts w:hint="eastAsia"/>
        </w:rPr>
        <w:t>。我们可以认为没有运动方程：类似于S</w:t>
      </w:r>
      <w:r w:rsidR="00B52420">
        <w:t>FM</w:t>
      </w:r>
      <w:r w:rsidR="00B52420">
        <w:rPr>
          <w:rFonts w:hint="eastAsia"/>
        </w:rPr>
        <w:t>问题，通过一组图像来恢复运动和结构。</w:t>
      </w:r>
    </w:p>
    <w:p w14:paraId="6CD8E544" w14:textId="7A3C8432" w:rsidR="00B52420" w:rsidRPr="004E35FA" w:rsidRDefault="00B52420" w:rsidP="001753C6">
      <w:r>
        <w:rPr>
          <w:rFonts w:hint="eastAsia"/>
        </w:rPr>
        <w:t>与</w:t>
      </w:r>
      <w:r>
        <w:t>SFM</w:t>
      </w:r>
      <w:r>
        <w:rPr>
          <w:rFonts w:hint="eastAsia"/>
        </w:rPr>
        <w:t>不同的是S</w:t>
      </w:r>
      <w:r>
        <w:t>LAM</w:t>
      </w:r>
      <w:r>
        <w:rPr>
          <w:rFonts w:hint="eastAsia"/>
        </w:rPr>
        <w:t>在时间上有先后顺序</w:t>
      </w:r>
      <w:r w:rsidR="00F342D7">
        <w:rPr>
          <w:rFonts w:hint="eastAsia"/>
        </w:rPr>
        <w:t>（</w:t>
      </w:r>
      <w:r w:rsidR="00F342D7">
        <w:t>S</w:t>
      </w:r>
      <w:r w:rsidR="00F342D7">
        <w:rPr>
          <w:rFonts w:hint="eastAsia"/>
        </w:rPr>
        <w:t>truct</w:t>
      </w:r>
      <w:r w:rsidR="00F342D7">
        <w:t>ure From Motion</w:t>
      </w:r>
      <w:r w:rsidR="00F342D7">
        <w:rPr>
          <w:rFonts w:hint="eastAsia"/>
        </w:rPr>
        <w:t>）</w:t>
      </w:r>
      <w:r>
        <w:rPr>
          <w:rFonts w:hint="eastAsia"/>
        </w:rPr>
        <w:t>，而S</w:t>
      </w:r>
      <w:r>
        <w:t>FM</w:t>
      </w:r>
      <w:r>
        <w:rPr>
          <w:rFonts w:hint="eastAsia"/>
        </w:rPr>
        <w:t>中允许使用无关的图像。</w:t>
      </w:r>
    </w:p>
    <w:p w14:paraId="2ECC1A80" w14:textId="77777777" w:rsidR="005F411A" w:rsidRDefault="005F411A" w:rsidP="00FA4A1C">
      <w:pPr>
        <w:pStyle w:val="2"/>
      </w:pPr>
      <w:r w:rsidRPr="00AA356F">
        <w:rPr>
          <w:rFonts w:hint="eastAsia"/>
        </w:rPr>
        <w:t>常见的定位方法</w:t>
      </w:r>
    </w:p>
    <w:p w14:paraId="672170E5" w14:textId="77777777" w:rsidR="005F411A" w:rsidRDefault="005F411A" w:rsidP="005F411A">
      <w:r w:rsidRPr="00AA356F">
        <w:rPr>
          <w:rFonts w:hint="eastAsia"/>
        </w:rPr>
        <w:t>定位也称为位置估计，是已知地图环境的机器人位姿（进行坐标变换</w:t>
      </w:r>
      <w:r>
        <w:rPr>
          <w:rFonts w:hint="eastAsia"/>
        </w:rPr>
        <w:t>）。基于位置的地图是例如占用栅格地图。定位问题是以最初及运行期间可供使用信息的类型为特征的。</w:t>
      </w:r>
    </w:p>
    <w:p w14:paraId="08F4FD93" w14:textId="77777777" w:rsidR="005F411A" w:rsidRDefault="005F411A" w:rsidP="005F411A">
      <w:r>
        <w:rPr>
          <w:rFonts w:hint="eastAsia"/>
        </w:rPr>
        <w:t>影响定位的因素主要分为四个方面：</w:t>
      </w:r>
    </w:p>
    <w:p w14:paraId="39B0B7F6" w14:textId="77777777" w:rsidR="005F411A" w:rsidRDefault="005F411A" w:rsidP="00FB52F2">
      <w:pPr>
        <w:pStyle w:val="a9"/>
        <w:numPr>
          <w:ilvl w:val="0"/>
          <w:numId w:val="41"/>
        </w:numPr>
        <w:ind w:firstLineChars="0"/>
      </w:pPr>
      <w:r>
        <w:rPr>
          <w:rFonts w:hint="eastAsia"/>
        </w:rPr>
        <w:t>全局|局部|最初及运行期间可供使用的信息的类型</w:t>
      </w:r>
    </w:p>
    <w:p w14:paraId="4B8E1DC0" w14:textId="77777777" w:rsidR="005F411A" w:rsidRDefault="005F411A" w:rsidP="00FB52F2">
      <w:pPr>
        <w:pStyle w:val="a9"/>
        <w:numPr>
          <w:ilvl w:val="0"/>
          <w:numId w:val="41"/>
        </w:numPr>
        <w:ind w:firstLineChars="0"/>
      </w:pPr>
      <w:r>
        <w:rPr>
          <w:rFonts w:hint="eastAsia"/>
        </w:rPr>
        <w:t>环境</w:t>
      </w:r>
    </w:p>
    <w:p w14:paraId="2618303C" w14:textId="77777777" w:rsidR="005F411A" w:rsidRDefault="005F411A" w:rsidP="00FB52F2">
      <w:pPr>
        <w:pStyle w:val="a9"/>
        <w:numPr>
          <w:ilvl w:val="0"/>
          <w:numId w:val="41"/>
        </w:numPr>
        <w:ind w:firstLineChars="0"/>
      </w:pPr>
      <w:r>
        <w:rPr>
          <w:rFonts w:hint="eastAsia"/>
        </w:rPr>
        <w:t>定位算法是否控制机器人运动</w:t>
      </w:r>
    </w:p>
    <w:p w14:paraId="08FF2D57" w14:textId="77777777" w:rsidR="005F411A" w:rsidRDefault="005F411A" w:rsidP="00FB52F2">
      <w:pPr>
        <w:pStyle w:val="a9"/>
        <w:numPr>
          <w:ilvl w:val="0"/>
          <w:numId w:val="41"/>
        </w:numPr>
        <w:ind w:firstLineChars="0"/>
      </w:pPr>
      <w:r>
        <w:rPr>
          <w:rFonts w:hint="eastAsia"/>
        </w:rPr>
        <w:t>涉及的机器人的数目</w:t>
      </w:r>
    </w:p>
    <w:p w14:paraId="407B1748" w14:textId="77777777" w:rsidR="005F411A" w:rsidRDefault="005F411A" w:rsidP="005F411A">
      <w:r>
        <w:rPr>
          <w:rFonts w:hint="eastAsia"/>
        </w:rPr>
        <w:t>大致分为三种：（局部定位与全局定位）</w:t>
      </w:r>
    </w:p>
    <w:p w14:paraId="4D38F33B" w14:textId="77777777" w:rsidR="005F411A" w:rsidRDefault="005F411A" w:rsidP="00FB52F2">
      <w:pPr>
        <w:pStyle w:val="a9"/>
        <w:numPr>
          <w:ilvl w:val="0"/>
          <w:numId w:val="39"/>
        </w:numPr>
        <w:ind w:firstLineChars="0"/>
      </w:pPr>
      <w:r>
        <w:rPr>
          <w:rFonts w:hint="eastAsia"/>
        </w:rPr>
        <w:t>位置跟踪（初始位姿已知，高斯分布来近似位姿的不确定性）</w:t>
      </w:r>
    </w:p>
    <w:p w14:paraId="1CD8029D" w14:textId="77777777" w:rsidR="005F411A" w:rsidRDefault="005F411A" w:rsidP="00FB52F2">
      <w:pPr>
        <w:pStyle w:val="a9"/>
        <w:numPr>
          <w:ilvl w:val="0"/>
          <w:numId w:val="39"/>
        </w:numPr>
        <w:ind w:firstLineChars="0"/>
      </w:pPr>
      <w:r>
        <w:rPr>
          <w:rFonts w:hint="eastAsia"/>
        </w:rPr>
        <w:t>全局定位（初始位姿未知，不能假定位姿误差的有界性）</w:t>
      </w:r>
    </w:p>
    <w:p w14:paraId="25E91542" w14:textId="77777777" w:rsidR="005F411A" w:rsidRDefault="005F411A" w:rsidP="00FB52F2">
      <w:pPr>
        <w:pStyle w:val="a9"/>
        <w:numPr>
          <w:ilvl w:val="0"/>
          <w:numId w:val="39"/>
        </w:numPr>
        <w:ind w:firstLineChars="0"/>
      </w:pPr>
      <w:r>
        <w:rPr>
          <w:rFonts w:hint="eastAsia"/>
        </w:rPr>
        <w:t>绑架机器人问题（全局定位的一个变种，通过该方法可以测试一个定位算法，衡量该算</w:t>
      </w:r>
      <w:r>
        <w:rPr>
          <w:rFonts w:hint="eastAsia"/>
        </w:rPr>
        <w:lastRenderedPageBreak/>
        <w:t>法在全局定位失效中恢复的能力）</w:t>
      </w:r>
    </w:p>
    <w:p w14:paraId="79E13EBE" w14:textId="77777777" w:rsidR="005F411A" w:rsidRDefault="005F411A" w:rsidP="005F411A">
      <w:pPr>
        <w:pStyle w:val="a9"/>
        <w:ind w:left="420" w:firstLineChars="0" w:firstLine="0"/>
        <w:rPr>
          <w:b/>
          <w:bCs/>
        </w:rPr>
      </w:pPr>
      <w:r w:rsidRPr="00216790">
        <w:rPr>
          <w:rFonts w:hint="eastAsia"/>
          <w:b/>
          <w:bCs/>
        </w:rPr>
        <w:t>静态环境与动态环境</w:t>
      </w:r>
    </w:p>
    <w:p w14:paraId="513100F3" w14:textId="77777777" w:rsidR="005F411A" w:rsidRDefault="005F411A" w:rsidP="005F411A">
      <w:pPr>
        <w:pStyle w:val="a9"/>
        <w:ind w:left="420" w:firstLineChars="0" w:firstLine="0"/>
        <w:rPr>
          <w:b/>
          <w:bCs/>
        </w:rPr>
      </w:pPr>
      <w:r>
        <w:rPr>
          <w:rFonts w:hint="eastAsia"/>
          <w:b/>
          <w:bCs/>
        </w:rPr>
        <w:t>对于动态环境处理方法：</w:t>
      </w:r>
    </w:p>
    <w:p w14:paraId="5FFE42EA" w14:textId="77777777" w:rsidR="005F411A" w:rsidRDefault="005F411A" w:rsidP="00FB52F2">
      <w:pPr>
        <w:pStyle w:val="a9"/>
        <w:numPr>
          <w:ilvl w:val="0"/>
          <w:numId w:val="40"/>
        </w:numPr>
        <w:ind w:firstLineChars="0"/>
        <w:rPr>
          <w:b/>
          <w:bCs/>
        </w:rPr>
      </w:pPr>
      <w:r>
        <w:rPr>
          <w:rFonts w:hint="eastAsia"/>
          <w:b/>
          <w:bCs/>
        </w:rPr>
        <w:t>状态向量里可能包括动态实体（调整马尔可夫假设）</w:t>
      </w:r>
    </w:p>
    <w:p w14:paraId="385A06A4" w14:textId="77777777" w:rsidR="005F411A" w:rsidRDefault="005F411A" w:rsidP="00FB52F2">
      <w:pPr>
        <w:pStyle w:val="a9"/>
        <w:numPr>
          <w:ilvl w:val="0"/>
          <w:numId w:val="40"/>
        </w:numPr>
        <w:ind w:firstLineChars="0"/>
        <w:rPr>
          <w:b/>
          <w:bCs/>
        </w:rPr>
      </w:pPr>
      <w:r>
        <w:rPr>
          <w:rFonts w:hint="eastAsia"/>
          <w:b/>
          <w:bCs/>
        </w:rPr>
        <w:t>滤除掉传感器数据（当作噪声处理）</w:t>
      </w:r>
    </w:p>
    <w:p w14:paraId="70BD902D" w14:textId="77777777" w:rsidR="005F411A" w:rsidRDefault="005F411A" w:rsidP="005F411A">
      <w:pPr>
        <w:ind w:left="420"/>
        <w:rPr>
          <w:b/>
          <w:bCs/>
        </w:rPr>
      </w:pPr>
      <w:r w:rsidRPr="00216790">
        <w:rPr>
          <w:rFonts w:hint="eastAsia"/>
          <w:b/>
          <w:bCs/>
        </w:rPr>
        <w:t>被动方法与主动方法</w:t>
      </w:r>
    </w:p>
    <w:p w14:paraId="3350FCF1" w14:textId="77777777" w:rsidR="005F411A" w:rsidRDefault="005F411A" w:rsidP="005F411A">
      <w:pPr>
        <w:ind w:left="420"/>
        <w:rPr>
          <w:b/>
          <w:bCs/>
        </w:rPr>
      </w:pPr>
      <w:r>
        <w:rPr>
          <w:rFonts w:hint="eastAsia"/>
          <w:b/>
          <w:bCs/>
        </w:rPr>
        <w:t>马尔科夫定位</w:t>
      </w:r>
    </w:p>
    <w:p w14:paraId="45048749" w14:textId="77777777" w:rsidR="005F411A" w:rsidRDefault="005F411A" w:rsidP="005F411A">
      <w:pPr>
        <w:ind w:left="420"/>
        <w:rPr>
          <w:b/>
          <w:bCs/>
        </w:rPr>
      </w:pPr>
      <w:r>
        <w:rPr>
          <w:rFonts w:hint="eastAsia"/>
          <w:b/>
          <w:bCs/>
        </w:rPr>
        <w:t>扩展卡尔曼滤波定位</w:t>
      </w:r>
    </w:p>
    <w:p w14:paraId="59C6DE46" w14:textId="77777777" w:rsidR="005F411A" w:rsidRDefault="005F411A" w:rsidP="005F411A">
      <w:pPr>
        <w:ind w:left="420"/>
        <w:rPr>
          <w:b/>
          <w:bCs/>
        </w:rPr>
      </w:pPr>
      <w:r>
        <w:rPr>
          <w:rFonts w:hint="eastAsia"/>
          <w:b/>
          <w:bCs/>
        </w:rPr>
        <w:t>估计一致性</w:t>
      </w:r>
    </w:p>
    <w:p w14:paraId="3D4A0CB4" w14:textId="77777777" w:rsidR="005F411A" w:rsidRDefault="005F411A" w:rsidP="005F411A">
      <w:pPr>
        <w:ind w:left="420"/>
        <w:rPr>
          <w:b/>
          <w:bCs/>
        </w:rPr>
      </w:pPr>
      <w:r>
        <w:rPr>
          <w:rFonts w:hint="eastAsia"/>
          <w:b/>
          <w:bCs/>
        </w:rPr>
        <w:t>解决全局定位的方法：</w:t>
      </w:r>
    </w:p>
    <w:p w14:paraId="5CD63718" w14:textId="77777777" w:rsidR="005F411A" w:rsidRDefault="005F411A" w:rsidP="005F411A">
      <w:pPr>
        <w:ind w:left="420"/>
        <w:rPr>
          <w:b/>
          <w:bCs/>
        </w:rPr>
      </w:pPr>
      <w:r>
        <w:rPr>
          <w:rFonts w:hint="eastAsia"/>
          <w:b/>
          <w:bCs/>
        </w:rPr>
        <w:t>栅格定位</w:t>
      </w:r>
    </w:p>
    <w:p w14:paraId="210C8E87" w14:textId="77777777" w:rsidR="005F411A" w:rsidRDefault="005F411A" w:rsidP="005F411A">
      <w:pPr>
        <w:ind w:left="420"/>
        <w:rPr>
          <w:b/>
          <w:bCs/>
        </w:rPr>
      </w:pPr>
      <w:r>
        <w:rPr>
          <w:rFonts w:hint="eastAsia"/>
          <w:b/>
          <w:bCs/>
        </w:rPr>
        <w:t>蒙特卡洛定位方法：适用于全局定位和局部定位。在重采样的过程中可能会丢失正确的位姿附近的粒子</w:t>
      </w:r>
    </w:p>
    <w:p w14:paraId="79C49FB7" w14:textId="77777777" w:rsidR="005F411A" w:rsidRDefault="005F411A" w:rsidP="005F411A">
      <w:pPr>
        <w:rPr>
          <w:b/>
          <w:bCs/>
        </w:rPr>
      </w:pPr>
    </w:p>
    <w:p w14:paraId="0730250C" w14:textId="77777777" w:rsidR="005F411A" w:rsidRPr="00216790" w:rsidRDefault="005F411A" w:rsidP="005F411A">
      <w:pPr>
        <w:ind w:left="420"/>
        <w:rPr>
          <w:b/>
          <w:bCs/>
        </w:rPr>
      </w:pPr>
      <w:r>
        <w:rPr>
          <w:rFonts w:hint="eastAsia"/>
          <w:b/>
          <w:bCs/>
        </w:rPr>
        <w:t>置信度是以可获得的数据为条件的关于状态变量的后验概率-</w:t>
      </w:r>
    </w:p>
    <w:p w14:paraId="5D09F0AF" w14:textId="77777777" w:rsidR="005F411A" w:rsidRPr="00AA356F" w:rsidRDefault="005F411A" w:rsidP="005F411A">
      <w:pPr>
        <w:pStyle w:val="a9"/>
        <w:ind w:left="420" w:firstLineChars="0" w:firstLine="0"/>
        <w:jc w:val="center"/>
        <w:rPr>
          <w:b/>
          <w:bCs/>
          <w:u w:val="single"/>
        </w:rPr>
      </w:pPr>
      <w:r>
        <w:rPr>
          <w:rFonts w:hint="eastAsia"/>
          <w:b/>
          <w:bCs/>
          <w:u w:val="single"/>
        </w:rPr>
        <w:t>常见的地图构建方法（参考两本神书）</w:t>
      </w:r>
    </w:p>
    <w:p w14:paraId="616353AC" w14:textId="349CFFE8" w:rsidR="005F411A" w:rsidRDefault="005F411A" w:rsidP="005F411A">
      <w:pPr>
        <w:rPr>
          <w:b/>
          <w:bCs/>
          <w:u w:val="single"/>
        </w:rPr>
      </w:pPr>
      <w:r>
        <w:rPr>
          <w:rFonts w:hint="eastAsia"/>
          <w:b/>
          <w:bCs/>
          <w:u w:val="single"/>
        </w:rPr>
        <w:t>在线S</w:t>
      </w:r>
      <w:r>
        <w:rPr>
          <w:b/>
          <w:bCs/>
          <w:u w:val="single"/>
        </w:rPr>
        <w:t>LAM</w:t>
      </w:r>
      <w:r>
        <w:rPr>
          <w:rFonts w:hint="eastAsia"/>
          <w:b/>
          <w:bCs/>
          <w:u w:val="single"/>
        </w:rPr>
        <w:t>问题和全S</w:t>
      </w:r>
      <w:r>
        <w:rPr>
          <w:b/>
          <w:bCs/>
          <w:u w:val="single"/>
        </w:rPr>
        <w:t xml:space="preserve">LAM </w:t>
      </w:r>
      <w:r>
        <w:rPr>
          <w:rFonts w:hint="eastAsia"/>
          <w:b/>
          <w:bCs/>
          <w:u w:val="single"/>
        </w:rPr>
        <w:t>的问题。在线S</w:t>
      </w:r>
      <w:r>
        <w:rPr>
          <w:b/>
          <w:bCs/>
          <w:u w:val="single"/>
        </w:rPr>
        <w:t>LAM</w:t>
      </w:r>
      <w:r>
        <w:rPr>
          <w:rFonts w:hint="eastAsia"/>
          <w:b/>
          <w:bCs/>
          <w:u w:val="single"/>
        </w:rPr>
        <w:t>问题是对过去全S</w:t>
      </w:r>
      <w:r>
        <w:rPr>
          <w:b/>
          <w:bCs/>
          <w:u w:val="single"/>
        </w:rPr>
        <w:t xml:space="preserve">LAM </w:t>
      </w:r>
      <w:r>
        <w:rPr>
          <w:rFonts w:hint="eastAsia"/>
          <w:b/>
          <w:bCs/>
          <w:u w:val="single"/>
        </w:rPr>
        <w:t>问题的过去位姿积分的结果。</w:t>
      </w:r>
    </w:p>
    <w:p w14:paraId="06124505" w14:textId="4A400108" w:rsidR="00FA4A1C" w:rsidRDefault="00FA4A1C" w:rsidP="00FA4A1C">
      <w:pPr>
        <w:pStyle w:val="3"/>
      </w:pPr>
      <w:r w:rsidRPr="00FA4A1C">
        <w:rPr>
          <w:rFonts w:hint="eastAsia"/>
        </w:rPr>
        <w:t>蒙特卡洛定位</w:t>
      </w:r>
    </w:p>
    <w:p w14:paraId="14747836" w14:textId="67D57863" w:rsidR="00FA4A1C" w:rsidRDefault="00FA4A1C" w:rsidP="00FA4A1C">
      <w:r>
        <w:rPr>
          <w:rFonts w:hint="eastAsia"/>
        </w:rPr>
        <w:t>用粒子表示置信度的定位算法（适用于局部定位和全局定位）</w:t>
      </w:r>
    </w:p>
    <w:p w14:paraId="03786B79" w14:textId="5A5319F1" w:rsidR="003B44C1" w:rsidRDefault="003B44C1" w:rsidP="00FA4A1C">
      <w:r>
        <w:rPr>
          <w:rFonts w:hint="eastAsia"/>
        </w:rPr>
        <w:t>优点：比较容易实现、对于大范围的局部定位问题工作良好。</w:t>
      </w:r>
    </w:p>
    <w:p w14:paraId="411727F7" w14:textId="3356151C" w:rsidR="003B44C1" w:rsidRDefault="003B44C1" w:rsidP="00AA467E">
      <w:pPr>
        <w:pStyle w:val="4"/>
      </w:pPr>
      <w:r>
        <w:rPr>
          <w:rFonts w:hint="eastAsia"/>
        </w:rPr>
        <w:t>K</w:t>
      </w:r>
      <w:r>
        <w:t>LD</w:t>
      </w:r>
      <w:r>
        <w:rPr>
          <w:rFonts w:hint="eastAsia"/>
        </w:rPr>
        <w:t>（库尔贝克-莱布勒散度采样）</w:t>
      </w:r>
      <w:r w:rsidR="00AA467E">
        <w:rPr>
          <w:rFonts w:hint="eastAsia"/>
        </w:rPr>
        <w:t>采样</w:t>
      </w:r>
    </w:p>
    <w:p w14:paraId="0874B136" w14:textId="052306C7" w:rsidR="00AA467E" w:rsidRDefault="00AA467E" w:rsidP="00AA467E">
      <w:r>
        <w:rPr>
          <w:rFonts w:hint="eastAsia"/>
        </w:rPr>
        <w:t>K</w:t>
      </w:r>
      <w:r>
        <w:t>LD</w:t>
      </w:r>
      <w:r>
        <w:rPr>
          <w:rFonts w:hint="eastAsia"/>
        </w:rPr>
        <w:t>是指两个概率分布差的测度。</w:t>
      </w:r>
    </w:p>
    <w:p w14:paraId="2BC7B86A" w14:textId="784BCC8B" w:rsidR="00AA467E" w:rsidRDefault="00AA467E" w:rsidP="00AA467E">
      <w:r>
        <w:rPr>
          <w:rFonts w:hint="eastAsia"/>
        </w:rPr>
        <w:t>采样的思想基础：基于采样的近似质量的统计界限来确定粒子数</w:t>
      </w:r>
      <w:r w:rsidR="004A392B">
        <w:rPr>
          <w:rFonts w:hint="eastAsia"/>
        </w:rPr>
        <w:t>。每次粒子滤波迭代，K</w:t>
      </w:r>
      <w:r w:rsidR="004A392B">
        <w:t>LD</w:t>
      </w:r>
      <w:r w:rsidR="004A392B">
        <w:rPr>
          <w:rFonts w:hint="eastAsia"/>
        </w:rPr>
        <w:t>采样以概率1-&amp;确定样本数，使得真实的后验与基于采样的近似之间的误差小于e</w:t>
      </w:r>
      <w:r w:rsidR="004A392B">
        <w:t>.</w:t>
      </w:r>
    </w:p>
    <w:p w14:paraId="0EF2EE14" w14:textId="5614CF40" w:rsidR="004A392B" w:rsidRDefault="004A392B" w:rsidP="004A392B">
      <w:pPr>
        <w:pStyle w:val="4"/>
      </w:pPr>
      <w:r>
        <w:rPr>
          <w:rFonts w:hint="eastAsia"/>
        </w:rPr>
        <w:t>动态环境下的定位</w:t>
      </w:r>
    </w:p>
    <w:p w14:paraId="775FB026" w14:textId="4EB02B79" w:rsidR="004A392B" w:rsidRDefault="004A392B" w:rsidP="00AA467E">
      <w:r>
        <w:rPr>
          <w:rFonts w:hint="eastAsia"/>
        </w:rPr>
        <w:t>概率滤波框架能够容纳的传感器噪声必须在各时间</w:t>
      </w:r>
      <w:r w:rsidR="001A7AD2">
        <w:rPr>
          <w:rFonts w:hint="eastAsia"/>
        </w:rPr>
        <w:t>步间相互独立，但是动态引起的对传感器测量值的影响会覆盖多个时间步。</w:t>
      </w:r>
    </w:p>
    <w:p w14:paraId="57809F5E" w14:textId="23AFEDD5" w:rsidR="001A7AD2" w:rsidRDefault="001A7AD2" w:rsidP="001A7AD2">
      <w:pPr>
        <w:pStyle w:val="5"/>
      </w:pPr>
      <w:r>
        <w:rPr>
          <w:rFonts w:hint="eastAsia"/>
        </w:rPr>
        <w:t>处理动态环境的基本技术：</w:t>
      </w:r>
    </w:p>
    <w:p w14:paraId="2F43CA83" w14:textId="28D4AAE4" w:rsidR="001A7AD2" w:rsidRDefault="001A7AD2" w:rsidP="00B918BF">
      <w:pPr>
        <w:pStyle w:val="a9"/>
        <w:numPr>
          <w:ilvl w:val="0"/>
          <w:numId w:val="65"/>
        </w:numPr>
        <w:ind w:firstLineChars="0"/>
      </w:pPr>
      <w:r w:rsidRPr="004E35FA">
        <w:rPr>
          <w:rFonts w:hint="eastAsia"/>
          <w:b/>
          <w:bCs/>
        </w:rPr>
        <w:t>状态增广技术</w:t>
      </w:r>
      <w:r w:rsidR="005B78B3">
        <w:rPr>
          <w:rFonts w:hint="eastAsia"/>
        </w:rPr>
        <w:t>（将隐藏的状态输入滤波器中，动态的物体数目变化、物体的速度、位置等）</w:t>
      </w:r>
      <w:r w:rsidR="004E35FA">
        <w:rPr>
          <w:rFonts w:hint="eastAsia"/>
        </w:rPr>
        <w:t>--》计算法复杂性高</w:t>
      </w:r>
    </w:p>
    <w:p w14:paraId="695EA786" w14:textId="0DF595DF" w:rsidR="001A7AD2" w:rsidRPr="001A7AD2" w:rsidRDefault="001A7AD2" w:rsidP="00B918BF">
      <w:pPr>
        <w:pStyle w:val="a9"/>
        <w:numPr>
          <w:ilvl w:val="0"/>
          <w:numId w:val="65"/>
        </w:numPr>
        <w:ind w:firstLineChars="0"/>
      </w:pPr>
      <w:r>
        <w:rPr>
          <w:rFonts w:hint="eastAsia"/>
        </w:rPr>
        <w:t>异常值去除技术</w:t>
      </w:r>
    </w:p>
    <w:p w14:paraId="3A8DCF1E" w14:textId="77777777" w:rsidR="005F411A" w:rsidRPr="00B02CE0" w:rsidRDefault="005F411A" w:rsidP="005F411A">
      <w:pPr>
        <w:rPr>
          <w:b/>
          <w:bCs/>
          <w:u w:val="single"/>
        </w:rPr>
      </w:pPr>
    </w:p>
    <w:p w14:paraId="6BC2B911" w14:textId="522126A5" w:rsidR="00B23277" w:rsidRDefault="00B23277" w:rsidP="00621B71">
      <w:pPr>
        <w:pStyle w:val="2"/>
      </w:pPr>
      <w:r>
        <w:rPr>
          <w:rFonts w:hint="eastAsia"/>
        </w:rPr>
        <w:lastRenderedPageBreak/>
        <w:t>Ubuntu的常用的指令</w:t>
      </w:r>
      <w:r w:rsidR="00621B71">
        <w:rPr>
          <w:rFonts w:hint="eastAsia"/>
        </w:rPr>
        <w:t>和R</w:t>
      </w:r>
      <w:r w:rsidR="00621B71">
        <w:t>OS</w:t>
      </w:r>
      <w:r w:rsidR="00621B71">
        <w:rPr>
          <w:rFonts w:hint="eastAsia"/>
        </w:rPr>
        <w:t>中间件R</w:t>
      </w:r>
      <w:r w:rsidR="00621B71">
        <w:t>VIZ</w:t>
      </w:r>
      <w:r w:rsidR="00621B71">
        <w:rPr>
          <w:rFonts w:hint="eastAsia"/>
        </w:rPr>
        <w:t>等</w:t>
      </w:r>
    </w:p>
    <w:p w14:paraId="04EBC048" w14:textId="43481D3E" w:rsidR="00BF30E4" w:rsidRDefault="00124A14" w:rsidP="00621B71">
      <w:pPr>
        <w:pStyle w:val="3"/>
      </w:pPr>
      <w:r>
        <w:rPr>
          <w:rFonts w:hint="eastAsia"/>
        </w:rPr>
        <w:t>Ubuntu</w:t>
      </w:r>
      <w:r>
        <w:t xml:space="preserve"> 16.04</w:t>
      </w:r>
      <w:r w:rsidR="0093756F">
        <w:rPr>
          <w:rFonts w:hint="eastAsia"/>
        </w:rPr>
        <w:t>常用的指令：</w:t>
      </w:r>
    </w:p>
    <w:p w14:paraId="29F98AD5" w14:textId="5C6636E9" w:rsidR="00901B3B" w:rsidRDefault="00901B3B" w:rsidP="0093756F">
      <w:pPr>
        <w:jc w:val="left"/>
      </w:pPr>
      <w:r>
        <w:rPr>
          <w:rFonts w:hint="eastAsia"/>
        </w:rPr>
        <w:t xml:space="preserve">选择指令+鼠标中键 </w:t>
      </w:r>
      <w:r>
        <w:t>–</w:t>
      </w:r>
      <w:r>
        <w:rPr>
          <w:rFonts w:hint="eastAsia"/>
        </w:rPr>
        <w:t>》相当于复制</w:t>
      </w:r>
    </w:p>
    <w:p w14:paraId="1EC66B7C" w14:textId="1B9E7BA1" w:rsidR="0093756F" w:rsidRDefault="0093756F" w:rsidP="0093756F">
      <w:pPr>
        <w:jc w:val="left"/>
      </w:pPr>
      <w:r w:rsidRPr="0093756F">
        <w:t xml:space="preserve">root </w:t>
      </w:r>
      <w:r w:rsidRPr="0093756F">
        <w:rPr>
          <w:rFonts w:hint="eastAsia"/>
        </w:rPr>
        <w:t>用户权限</w:t>
      </w:r>
      <w:r>
        <w:rPr>
          <w:rFonts w:hint="eastAsia"/>
        </w:rPr>
        <w:t>、</w:t>
      </w:r>
    </w:p>
    <w:p w14:paraId="26B7530A" w14:textId="6AC1AD95" w:rsidR="0093756F" w:rsidRDefault="0093756F" w:rsidP="0093756F">
      <w:pPr>
        <w:jc w:val="left"/>
      </w:pPr>
      <w:r>
        <w:rPr>
          <w:rFonts w:hint="eastAsia"/>
        </w:rPr>
        <w:t>s</w:t>
      </w:r>
      <w:r>
        <w:t>udo</w:t>
      </w:r>
      <w:r>
        <w:rPr>
          <w:rFonts w:hint="eastAsia"/>
        </w:rPr>
        <w:t>passw</w:t>
      </w:r>
      <w:r>
        <w:t>d</w:t>
      </w:r>
      <w:r>
        <w:rPr>
          <w:rFonts w:hint="eastAsia"/>
        </w:rPr>
        <w:t>命令设置密码</w:t>
      </w:r>
    </w:p>
    <w:p w14:paraId="17A3EEA6" w14:textId="77777777" w:rsidR="0093756F" w:rsidRDefault="0093756F" w:rsidP="0093756F">
      <w:pPr>
        <w:jc w:val="left"/>
      </w:pPr>
      <w:r>
        <w:rPr>
          <w:rFonts w:hint="eastAsia"/>
        </w:rPr>
        <w:t>简单命令：</w:t>
      </w:r>
    </w:p>
    <w:p w14:paraId="232D2205" w14:textId="32A8FAA2" w:rsidR="0093756F" w:rsidRDefault="0093756F" w:rsidP="0093756F">
      <w:pPr>
        <w:jc w:val="left"/>
      </w:pPr>
      <w:r>
        <w:rPr>
          <w:rFonts w:hint="eastAsia"/>
        </w:rPr>
        <w:t xml:space="preserve">安装 </w:t>
      </w:r>
      <w:r>
        <w:t>QQ</w:t>
      </w:r>
      <w:r>
        <w:rPr>
          <w:rFonts w:hint="eastAsia"/>
        </w:rPr>
        <w:t>sudo</w:t>
      </w:r>
      <w:r>
        <w:t xml:space="preserve"> dpkg </w:t>
      </w:r>
      <w:r>
        <w:rPr>
          <w:rFonts w:hint="eastAsia"/>
        </w:rPr>
        <w:t>-</w:t>
      </w:r>
      <w:r>
        <w:t>ilinux11_1.0-preview1_i386.deb</w:t>
      </w:r>
    </w:p>
    <w:p w14:paraId="6A63969F" w14:textId="0DEEC93B" w:rsidR="0093756F" w:rsidRDefault="00290E8A" w:rsidP="0093756F">
      <w:pPr>
        <w:jc w:val="left"/>
      </w:pPr>
      <w:r>
        <w:rPr>
          <w:rFonts w:hint="eastAsia"/>
        </w:rPr>
        <w:t>打开终端 Ctrl+Alt+T</w:t>
      </w:r>
      <w:r>
        <w:t xml:space="preserve">  </w:t>
      </w:r>
    </w:p>
    <w:p w14:paraId="1CAA93CF" w14:textId="542AAD1F" w:rsidR="00290E8A" w:rsidRDefault="00290E8A" w:rsidP="0093756F">
      <w:pPr>
        <w:jc w:val="left"/>
      </w:pPr>
      <w:r>
        <w:rPr>
          <w:rFonts w:hint="eastAsia"/>
        </w:rPr>
        <w:t xml:space="preserve">复制 </w:t>
      </w:r>
      <w:r>
        <w:t>ctrl+C</w:t>
      </w:r>
    </w:p>
    <w:p w14:paraId="044070FB" w14:textId="216575C4" w:rsidR="00290E8A" w:rsidRDefault="00290E8A" w:rsidP="0093756F">
      <w:pPr>
        <w:jc w:val="left"/>
      </w:pPr>
      <w:r>
        <w:rPr>
          <w:rFonts w:hint="eastAsia"/>
        </w:rPr>
        <w:t xml:space="preserve">粘贴 </w:t>
      </w:r>
      <w:r>
        <w:t xml:space="preserve"> C</w:t>
      </w:r>
      <w:r>
        <w:rPr>
          <w:rFonts w:hint="eastAsia"/>
        </w:rPr>
        <w:t>trl+shift</w:t>
      </w:r>
      <w:r>
        <w:t>+v</w:t>
      </w:r>
    </w:p>
    <w:p w14:paraId="4C63AF8D" w14:textId="6B8EEFD7" w:rsidR="00D12F1E" w:rsidRDefault="00D12F1E" w:rsidP="0093756F">
      <w:pPr>
        <w:jc w:val="left"/>
      </w:pPr>
      <w:r>
        <w:rPr>
          <w:rFonts w:hint="eastAsia"/>
        </w:rPr>
        <w:t>Tab键补全信息|</w:t>
      </w:r>
    </w:p>
    <w:p w14:paraId="65940E87" w14:textId="155C8F7F" w:rsidR="00846445" w:rsidRDefault="00846445" w:rsidP="0093756F">
      <w:pPr>
        <w:jc w:val="left"/>
      </w:pPr>
      <w:r>
        <w:t xml:space="preserve">Cd </w:t>
      </w:r>
      <w:r>
        <w:rPr>
          <w:rFonts w:hint="eastAsia"/>
        </w:rPr>
        <w:t>到当前目录，vim</w:t>
      </w:r>
      <w:r>
        <w:t xml:space="preserve"> </w:t>
      </w:r>
      <w:r>
        <w:rPr>
          <w:rFonts w:hint="eastAsia"/>
        </w:rPr>
        <w:t xml:space="preserve">文件名 </w:t>
      </w:r>
      <w:r>
        <w:t xml:space="preserve"> </w:t>
      </w:r>
      <w:r>
        <w:rPr>
          <w:rFonts w:hint="eastAsia"/>
        </w:rPr>
        <w:t>就可以修改Cmake</w:t>
      </w:r>
      <w:r>
        <w:t>List</w:t>
      </w:r>
      <w:r>
        <w:rPr>
          <w:rFonts w:hint="eastAsia"/>
        </w:rPr>
        <w:t>文件了</w:t>
      </w:r>
    </w:p>
    <w:tbl>
      <w:tblPr>
        <w:tblStyle w:val="aa"/>
        <w:tblW w:w="0" w:type="auto"/>
        <w:tblLook w:val="04A0" w:firstRow="1" w:lastRow="0" w:firstColumn="1" w:lastColumn="0" w:noHBand="0" w:noVBand="1"/>
      </w:tblPr>
      <w:tblGrid>
        <w:gridCol w:w="4148"/>
        <w:gridCol w:w="4148"/>
      </w:tblGrid>
      <w:tr w:rsidR="00AF6E09" w14:paraId="7261F867" w14:textId="77777777" w:rsidTr="00AF6E09">
        <w:tc>
          <w:tcPr>
            <w:tcW w:w="4148" w:type="dxa"/>
          </w:tcPr>
          <w:p w14:paraId="56E5BA59" w14:textId="34ED33A3" w:rsidR="00AF6E09" w:rsidRDefault="00AF6E09" w:rsidP="0093756F">
            <w:pPr>
              <w:jc w:val="left"/>
            </w:pPr>
            <w:r>
              <w:rPr>
                <w:rFonts w:hint="eastAsia"/>
              </w:rPr>
              <w:t>vim命令</w:t>
            </w:r>
          </w:p>
        </w:tc>
        <w:tc>
          <w:tcPr>
            <w:tcW w:w="4148" w:type="dxa"/>
          </w:tcPr>
          <w:p w14:paraId="462AC8B1" w14:textId="77777777" w:rsidR="00AF6E09" w:rsidRDefault="00AF6E09" w:rsidP="0093756F">
            <w:pPr>
              <w:jc w:val="left"/>
            </w:pPr>
          </w:p>
        </w:tc>
      </w:tr>
      <w:tr w:rsidR="00AF6E09" w14:paraId="5985B9B9" w14:textId="77777777" w:rsidTr="00AF6E09">
        <w:tc>
          <w:tcPr>
            <w:tcW w:w="4148" w:type="dxa"/>
          </w:tcPr>
          <w:p w14:paraId="338379E9" w14:textId="1EA2A6F5" w:rsidR="00AF6E09" w:rsidRDefault="00AF6E09" w:rsidP="0093756F">
            <w:pPr>
              <w:jc w:val="left"/>
            </w:pPr>
            <w:r>
              <w:rPr>
                <w:rFonts w:hint="eastAsia"/>
              </w:rPr>
              <w:t>vim</w:t>
            </w:r>
            <w:r>
              <w:t xml:space="preserve"> </w:t>
            </w:r>
            <w:r>
              <w:rPr>
                <w:rFonts w:hint="eastAsia"/>
              </w:rPr>
              <w:t>文件名</w:t>
            </w:r>
          </w:p>
        </w:tc>
        <w:tc>
          <w:tcPr>
            <w:tcW w:w="4148" w:type="dxa"/>
          </w:tcPr>
          <w:p w14:paraId="55E8A819" w14:textId="7E23076F" w:rsidR="00AF6E09" w:rsidRDefault="00AF6E09" w:rsidP="0093756F">
            <w:pPr>
              <w:jc w:val="left"/>
            </w:pPr>
            <w:r>
              <w:rPr>
                <w:rFonts w:hint="eastAsia"/>
              </w:rPr>
              <w:t>进入文件</w:t>
            </w:r>
          </w:p>
        </w:tc>
      </w:tr>
      <w:tr w:rsidR="00AF6E09" w14:paraId="71B17353" w14:textId="77777777" w:rsidTr="00AF6E09">
        <w:tc>
          <w:tcPr>
            <w:tcW w:w="4148" w:type="dxa"/>
          </w:tcPr>
          <w:p w14:paraId="7A32C499" w14:textId="3A535A49" w:rsidR="00AF6E09" w:rsidRDefault="00AF6E09" w:rsidP="0093756F">
            <w:pPr>
              <w:jc w:val="left"/>
            </w:pPr>
            <w:r>
              <w:rPr>
                <w:rFonts w:hint="eastAsia"/>
              </w:rPr>
              <w:t>i</w:t>
            </w:r>
          </w:p>
        </w:tc>
        <w:tc>
          <w:tcPr>
            <w:tcW w:w="4148" w:type="dxa"/>
          </w:tcPr>
          <w:p w14:paraId="08AD0BFC" w14:textId="4086D966" w:rsidR="00AF6E09" w:rsidRDefault="00AF6E09" w:rsidP="0093756F">
            <w:pPr>
              <w:jc w:val="left"/>
            </w:pPr>
            <w:r>
              <w:rPr>
                <w:rFonts w:hint="eastAsia"/>
              </w:rPr>
              <w:t>插入文件</w:t>
            </w:r>
          </w:p>
        </w:tc>
      </w:tr>
      <w:tr w:rsidR="00AF6E09" w14:paraId="4B15B229" w14:textId="77777777" w:rsidTr="00AF6E09">
        <w:tc>
          <w:tcPr>
            <w:tcW w:w="4148" w:type="dxa"/>
          </w:tcPr>
          <w:p w14:paraId="3FA21A82" w14:textId="4DAEEFD3" w:rsidR="00AF6E09" w:rsidRDefault="00AF6E09" w:rsidP="0093756F">
            <w:pPr>
              <w:jc w:val="left"/>
            </w:pPr>
            <w:r>
              <w:rPr>
                <w:rFonts w:hint="eastAsia"/>
              </w:rPr>
              <w:t>esc</w:t>
            </w:r>
          </w:p>
        </w:tc>
        <w:tc>
          <w:tcPr>
            <w:tcW w:w="4148" w:type="dxa"/>
          </w:tcPr>
          <w:p w14:paraId="48DFC1AC" w14:textId="52E2720A" w:rsidR="00AF6E09" w:rsidRDefault="00AF6E09" w:rsidP="0093756F">
            <w:pPr>
              <w:jc w:val="left"/>
            </w:pPr>
            <w:r>
              <w:rPr>
                <w:rFonts w:hint="eastAsia"/>
              </w:rPr>
              <w:t>退出插入</w:t>
            </w:r>
          </w:p>
        </w:tc>
      </w:tr>
      <w:tr w:rsidR="00AF6E09" w14:paraId="0AC7F77F" w14:textId="77777777" w:rsidTr="00AF6E09">
        <w:tc>
          <w:tcPr>
            <w:tcW w:w="4148" w:type="dxa"/>
          </w:tcPr>
          <w:p w14:paraId="130DD749" w14:textId="2096942F" w:rsidR="00AF6E09" w:rsidRDefault="00AF6E09" w:rsidP="0093756F">
            <w:pPr>
              <w:jc w:val="left"/>
            </w:pPr>
            <w:r>
              <w:rPr>
                <w:rFonts w:hint="eastAsia"/>
              </w:rPr>
              <w:t>：wq</w:t>
            </w:r>
          </w:p>
        </w:tc>
        <w:tc>
          <w:tcPr>
            <w:tcW w:w="4148" w:type="dxa"/>
          </w:tcPr>
          <w:p w14:paraId="1508B9AE" w14:textId="1305324C" w:rsidR="00AF6E09" w:rsidRDefault="00AF6E09" w:rsidP="0093756F">
            <w:pPr>
              <w:jc w:val="left"/>
            </w:pPr>
            <w:r>
              <w:rPr>
                <w:rFonts w:hint="eastAsia"/>
              </w:rPr>
              <w:t>保存并退出</w:t>
            </w:r>
          </w:p>
        </w:tc>
      </w:tr>
      <w:tr w:rsidR="00AF6E09" w14:paraId="5410E9CE" w14:textId="77777777" w:rsidTr="00AF6E09">
        <w:tc>
          <w:tcPr>
            <w:tcW w:w="4148" w:type="dxa"/>
          </w:tcPr>
          <w:p w14:paraId="64A504B9" w14:textId="6A8EA094" w:rsidR="00AF6E09" w:rsidRDefault="00AF6E09" w:rsidP="0093756F">
            <w:pPr>
              <w:jc w:val="left"/>
            </w:pPr>
            <w:r>
              <w:rPr>
                <w:rFonts w:hint="eastAsia"/>
              </w:rPr>
              <w:t>：x</w:t>
            </w:r>
          </w:p>
        </w:tc>
        <w:tc>
          <w:tcPr>
            <w:tcW w:w="4148" w:type="dxa"/>
          </w:tcPr>
          <w:p w14:paraId="29B30699" w14:textId="00B84ED6" w:rsidR="00AF6E09" w:rsidRDefault="00AF6E09" w:rsidP="0093756F">
            <w:pPr>
              <w:jc w:val="left"/>
            </w:pPr>
            <w:r>
              <w:rPr>
                <w:rFonts w:hint="eastAsia"/>
              </w:rPr>
              <w:t>保存并退出</w:t>
            </w:r>
          </w:p>
        </w:tc>
      </w:tr>
      <w:tr w:rsidR="00AF6E09" w14:paraId="08122AC9" w14:textId="77777777" w:rsidTr="00AF6E09">
        <w:tc>
          <w:tcPr>
            <w:tcW w:w="4148" w:type="dxa"/>
          </w:tcPr>
          <w:p w14:paraId="067A756C" w14:textId="52A1D50F" w:rsidR="00AF6E09" w:rsidRDefault="00AF6E09" w:rsidP="0093756F">
            <w:pPr>
              <w:jc w:val="left"/>
            </w:pPr>
            <w:r>
              <w:rPr>
                <w:rFonts w:hint="eastAsia"/>
              </w:rPr>
              <w:t>s</w:t>
            </w:r>
            <w:r>
              <w:t>hift+zz</w:t>
            </w:r>
          </w:p>
        </w:tc>
        <w:tc>
          <w:tcPr>
            <w:tcW w:w="4148" w:type="dxa"/>
          </w:tcPr>
          <w:p w14:paraId="22F76609" w14:textId="60B74B1C" w:rsidR="00AF6E09" w:rsidRDefault="00AF6E09" w:rsidP="0093756F">
            <w:pPr>
              <w:jc w:val="left"/>
            </w:pPr>
            <w:r>
              <w:rPr>
                <w:rFonts w:hint="eastAsia"/>
              </w:rPr>
              <w:t>保存并退出（或者大写）</w:t>
            </w:r>
          </w:p>
        </w:tc>
      </w:tr>
      <w:tr w:rsidR="00AF6E09" w14:paraId="33304780" w14:textId="77777777" w:rsidTr="00AF6E09">
        <w:tc>
          <w:tcPr>
            <w:tcW w:w="4148" w:type="dxa"/>
          </w:tcPr>
          <w:p w14:paraId="06A5F604" w14:textId="2DDD34C3" w:rsidR="00AF6E09" w:rsidRDefault="00AF6E09" w:rsidP="0093756F">
            <w:pPr>
              <w:jc w:val="left"/>
            </w:pPr>
            <w:r>
              <w:rPr>
                <w:rFonts w:hint="eastAsia"/>
              </w:rPr>
              <w:t>c</w:t>
            </w:r>
            <w:r>
              <w:t xml:space="preserve">at </w:t>
            </w:r>
            <w:r>
              <w:rPr>
                <w:rFonts w:hint="eastAsia"/>
              </w:rPr>
              <w:t>文件名</w:t>
            </w:r>
          </w:p>
        </w:tc>
        <w:tc>
          <w:tcPr>
            <w:tcW w:w="4148" w:type="dxa"/>
          </w:tcPr>
          <w:p w14:paraId="27DBB80B" w14:textId="4E503627" w:rsidR="00AF6E09" w:rsidRDefault="00AF6E09" w:rsidP="0093756F">
            <w:pPr>
              <w:jc w:val="left"/>
            </w:pPr>
            <w:r>
              <w:rPr>
                <w:rFonts w:hint="eastAsia"/>
              </w:rPr>
              <w:t>查看文件内容</w:t>
            </w:r>
          </w:p>
        </w:tc>
      </w:tr>
      <w:tr w:rsidR="00AF6E09" w14:paraId="3EFE3568" w14:textId="77777777" w:rsidTr="00AF6E09">
        <w:tc>
          <w:tcPr>
            <w:tcW w:w="4148" w:type="dxa"/>
          </w:tcPr>
          <w:p w14:paraId="15DE3F08" w14:textId="2287C35B" w:rsidR="00AF6E09" w:rsidRDefault="00AF6E09" w:rsidP="0093756F">
            <w:pPr>
              <w:jc w:val="left"/>
            </w:pPr>
            <w:r>
              <w:rPr>
                <w:rFonts w:hint="eastAsia"/>
              </w:rPr>
              <w:t>esc</w:t>
            </w:r>
            <w:r>
              <w:t xml:space="preserve"> : q!</w:t>
            </w:r>
          </w:p>
        </w:tc>
        <w:tc>
          <w:tcPr>
            <w:tcW w:w="4148" w:type="dxa"/>
          </w:tcPr>
          <w:p w14:paraId="0A24C09E" w14:textId="319A7D6D" w:rsidR="00AF6E09" w:rsidRDefault="00AF6E09" w:rsidP="0093756F">
            <w:pPr>
              <w:jc w:val="left"/>
            </w:pPr>
            <w:r>
              <w:rPr>
                <w:rFonts w:hint="eastAsia"/>
              </w:rPr>
              <w:t>不保存退出</w:t>
            </w:r>
          </w:p>
        </w:tc>
      </w:tr>
      <w:tr w:rsidR="00AF6E09" w14:paraId="779D67F3" w14:textId="77777777" w:rsidTr="00AF6E09">
        <w:tc>
          <w:tcPr>
            <w:tcW w:w="4148" w:type="dxa"/>
          </w:tcPr>
          <w:p w14:paraId="5B98ABAE" w14:textId="6C846354" w:rsidR="00AF6E09" w:rsidRDefault="00AF6E09" w:rsidP="0093756F">
            <w:pPr>
              <w:jc w:val="left"/>
            </w:pPr>
            <w:r>
              <w:rPr>
                <w:rFonts w:hint="eastAsia"/>
              </w:rPr>
              <w:t>esc</w:t>
            </w:r>
            <w:r>
              <w:t xml:space="preserve"> : !</w:t>
            </w:r>
          </w:p>
        </w:tc>
        <w:tc>
          <w:tcPr>
            <w:tcW w:w="4148" w:type="dxa"/>
          </w:tcPr>
          <w:p w14:paraId="0AFF1A37" w14:textId="2657D2A7" w:rsidR="00AF6E09" w:rsidRDefault="00AF6E09" w:rsidP="0093756F">
            <w:pPr>
              <w:jc w:val="left"/>
            </w:pPr>
            <w:r>
              <w:rPr>
                <w:rFonts w:hint="eastAsia"/>
              </w:rPr>
              <w:t>强制退出（不建议）</w:t>
            </w:r>
          </w:p>
        </w:tc>
      </w:tr>
    </w:tbl>
    <w:p w14:paraId="1AF9C132" w14:textId="77777777" w:rsidR="00AF6E09" w:rsidRDefault="00AF6E09" w:rsidP="0093756F">
      <w:pPr>
        <w:jc w:val="left"/>
      </w:pPr>
    </w:p>
    <w:p w14:paraId="18AAD24B" w14:textId="3BBC111D" w:rsidR="00080789" w:rsidRDefault="00080789" w:rsidP="0093756F">
      <w:pPr>
        <w:jc w:val="left"/>
      </w:pPr>
      <w:r>
        <w:rPr>
          <w:noProof/>
        </w:rPr>
        <w:drawing>
          <wp:inline distT="0" distB="0" distL="0" distR="0" wp14:anchorId="38E94E5E" wp14:editId="4194F58F">
            <wp:extent cx="5274310" cy="33807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380740"/>
                    </a:xfrm>
                    <a:prstGeom prst="rect">
                      <a:avLst/>
                    </a:prstGeom>
                  </pic:spPr>
                </pic:pic>
              </a:graphicData>
            </a:graphic>
          </wp:inline>
        </w:drawing>
      </w:r>
    </w:p>
    <w:p w14:paraId="23AC29BD" w14:textId="5E5B2C9E" w:rsidR="00080789" w:rsidRDefault="00080789" w:rsidP="0093756F">
      <w:pPr>
        <w:jc w:val="left"/>
      </w:pPr>
      <w:r>
        <w:rPr>
          <w:noProof/>
        </w:rPr>
        <w:lastRenderedPageBreak/>
        <w:drawing>
          <wp:inline distT="0" distB="0" distL="0" distR="0" wp14:anchorId="6ACB9FDC" wp14:editId="67FC2434">
            <wp:extent cx="5274310" cy="261493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14930"/>
                    </a:xfrm>
                    <a:prstGeom prst="rect">
                      <a:avLst/>
                    </a:prstGeom>
                  </pic:spPr>
                </pic:pic>
              </a:graphicData>
            </a:graphic>
          </wp:inline>
        </w:drawing>
      </w:r>
    </w:p>
    <w:tbl>
      <w:tblPr>
        <w:tblStyle w:val="12"/>
        <w:tblW w:w="0" w:type="auto"/>
        <w:jc w:val="center"/>
        <w:tblLook w:val="04A0" w:firstRow="1" w:lastRow="0" w:firstColumn="1" w:lastColumn="0" w:noHBand="0" w:noVBand="1"/>
      </w:tblPr>
      <w:tblGrid>
        <w:gridCol w:w="1734"/>
        <w:gridCol w:w="2323"/>
        <w:gridCol w:w="3451"/>
      </w:tblGrid>
      <w:tr w:rsidR="00FA353E" w:rsidRPr="00FA353E" w14:paraId="7F7C3DF9" w14:textId="282CD55C" w:rsidTr="00FA35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34" w:type="dxa"/>
          </w:tcPr>
          <w:p w14:paraId="088837EC" w14:textId="4D9360AA" w:rsidR="00FA353E" w:rsidRPr="00FA353E" w:rsidRDefault="00FA353E" w:rsidP="0093756F">
            <w:pPr>
              <w:jc w:val="left"/>
            </w:pPr>
            <w:r w:rsidRPr="00FA353E">
              <w:rPr>
                <w:rFonts w:hint="eastAsia"/>
              </w:rPr>
              <w:t>命令</w:t>
            </w:r>
          </w:p>
        </w:tc>
        <w:tc>
          <w:tcPr>
            <w:tcW w:w="2323" w:type="dxa"/>
          </w:tcPr>
          <w:p w14:paraId="6CD5FE1F" w14:textId="04C2202A" w:rsidR="00FA353E" w:rsidRPr="00FA353E" w:rsidRDefault="00FA353E" w:rsidP="0093756F">
            <w:pPr>
              <w:jc w:val="left"/>
              <w:cnfStyle w:val="100000000000" w:firstRow="1" w:lastRow="0" w:firstColumn="0" w:lastColumn="0" w:oddVBand="0" w:evenVBand="0" w:oddHBand="0" w:evenHBand="0" w:firstRowFirstColumn="0" w:firstRowLastColumn="0" w:lastRowFirstColumn="0" w:lastRowLastColumn="0"/>
            </w:pPr>
            <w:r w:rsidRPr="00FA353E">
              <w:t xml:space="preserve"> </w:t>
            </w:r>
            <w:r w:rsidRPr="00FA353E">
              <w:rPr>
                <w:rFonts w:hint="eastAsia"/>
              </w:rPr>
              <w:t>命令格式</w:t>
            </w:r>
          </w:p>
        </w:tc>
        <w:tc>
          <w:tcPr>
            <w:tcW w:w="3451" w:type="dxa"/>
          </w:tcPr>
          <w:p w14:paraId="6882DD9A" w14:textId="479DA516" w:rsidR="00FA353E" w:rsidRPr="00FA353E" w:rsidRDefault="00FA353E" w:rsidP="0093756F">
            <w:pPr>
              <w:jc w:val="left"/>
              <w:cnfStyle w:val="100000000000" w:firstRow="1" w:lastRow="0" w:firstColumn="0" w:lastColumn="0" w:oddVBand="0" w:evenVBand="0" w:oddHBand="0" w:evenHBand="0" w:firstRowFirstColumn="0" w:firstRowLastColumn="0" w:lastRowFirstColumn="0" w:lastRowLastColumn="0"/>
            </w:pPr>
            <w:r w:rsidRPr="00FA353E">
              <w:rPr>
                <w:rFonts w:hint="eastAsia"/>
              </w:rPr>
              <w:t>命令作用</w:t>
            </w:r>
          </w:p>
        </w:tc>
      </w:tr>
      <w:tr w:rsidR="00FA353E" w:rsidRPr="00FA353E" w14:paraId="2A0F8D92" w14:textId="77777777" w:rsidTr="00FA35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34" w:type="dxa"/>
          </w:tcPr>
          <w:p w14:paraId="717D3D7C" w14:textId="13860739" w:rsidR="00FA353E" w:rsidRPr="00FA353E" w:rsidRDefault="00FA353E" w:rsidP="00FA353E">
            <w:pPr>
              <w:jc w:val="left"/>
            </w:pPr>
            <w:r w:rsidRPr="00FA353E">
              <w:rPr>
                <w:rFonts w:hint="eastAsia"/>
              </w:rPr>
              <w:t>chmod</w:t>
            </w:r>
          </w:p>
        </w:tc>
        <w:tc>
          <w:tcPr>
            <w:tcW w:w="2323" w:type="dxa"/>
          </w:tcPr>
          <w:p w14:paraId="6CACACDD" w14:textId="17CFD22D" w:rsidR="00FA353E" w:rsidRPr="00FA353E" w:rsidRDefault="00FA353E" w:rsidP="00FA353E">
            <w:pPr>
              <w:jc w:val="left"/>
              <w:cnfStyle w:val="000000100000" w:firstRow="0" w:lastRow="0" w:firstColumn="0" w:lastColumn="0" w:oddVBand="0" w:evenVBand="0" w:oddHBand="1" w:evenHBand="0" w:firstRowFirstColumn="0" w:firstRowLastColumn="0" w:lastRowFirstColumn="0" w:lastRowLastColumn="0"/>
              <w:rPr>
                <w:b/>
                <w:bCs/>
              </w:rPr>
            </w:pPr>
            <w:r w:rsidRPr="00FA353E">
              <w:rPr>
                <w:rFonts w:hint="eastAsia"/>
                <w:b/>
                <w:bCs/>
              </w:rPr>
              <w:t>chmod</w:t>
            </w:r>
            <w:r w:rsidRPr="00FA353E">
              <w:rPr>
                <w:b/>
                <w:bCs/>
              </w:rPr>
              <w:t xml:space="preserve">  u+x  topic_publisher.py </w:t>
            </w:r>
          </w:p>
        </w:tc>
        <w:tc>
          <w:tcPr>
            <w:tcW w:w="3451" w:type="dxa"/>
          </w:tcPr>
          <w:p w14:paraId="37708D00" w14:textId="1ABED23B" w:rsidR="00FA353E" w:rsidRPr="00FA353E" w:rsidRDefault="00FA353E" w:rsidP="00FA353E">
            <w:pPr>
              <w:jc w:val="left"/>
              <w:cnfStyle w:val="000000100000" w:firstRow="0" w:lastRow="0" w:firstColumn="0" w:lastColumn="0" w:oddVBand="0" w:evenVBand="0" w:oddHBand="1" w:evenHBand="0" w:firstRowFirstColumn="0" w:firstRowLastColumn="0" w:lastRowFirstColumn="0" w:lastRowLastColumn="0"/>
              <w:rPr>
                <w:b/>
                <w:bCs/>
              </w:rPr>
            </w:pPr>
            <w:r w:rsidRPr="00FA353E">
              <w:rPr>
                <w:rFonts w:hint="eastAsia"/>
                <w:b/>
                <w:bCs/>
              </w:rPr>
              <w:t>增加运行权限</w:t>
            </w:r>
          </w:p>
        </w:tc>
      </w:tr>
      <w:tr w:rsidR="00FA353E" w:rsidRPr="00FA353E" w14:paraId="2D25DC9E" w14:textId="77777777" w:rsidTr="00FA353E">
        <w:trPr>
          <w:jc w:val="center"/>
        </w:trPr>
        <w:tc>
          <w:tcPr>
            <w:cnfStyle w:val="001000000000" w:firstRow="0" w:lastRow="0" w:firstColumn="1" w:lastColumn="0" w:oddVBand="0" w:evenVBand="0" w:oddHBand="0" w:evenHBand="0" w:firstRowFirstColumn="0" w:firstRowLastColumn="0" w:lastRowFirstColumn="0" w:lastRowLastColumn="0"/>
            <w:tcW w:w="7508" w:type="dxa"/>
            <w:gridSpan w:val="3"/>
          </w:tcPr>
          <w:p w14:paraId="556209FC" w14:textId="22B030E4" w:rsidR="00FA353E" w:rsidRPr="00666808" w:rsidRDefault="00FA353E" w:rsidP="00FA353E">
            <w:pPr>
              <w:jc w:val="left"/>
            </w:pPr>
            <w:r w:rsidRPr="00666808">
              <w:rPr>
                <w:rFonts w:hint="eastAsia"/>
              </w:rPr>
              <w:t>工作目录切换命令</w:t>
            </w:r>
          </w:p>
        </w:tc>
      </w:tr>
      <w:tr w:rsidR="00FA353E" w:rsidRPr="00FA353E" w14:paraId="0EB3B1B9" w14:textId="77777777" w:rsidTr="00FA35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34" w:type="dxa"/>
          </w:tcPr>
          <w:p w14:paraId="5EA4A942" w14:textId="2336268B" w:rsidR="00FA353E" w:rsidRPr="00FA353E" w:rsidRDefault="00FA353E" w:rsidP="00FA353E">
            <w:pPr>
              <w:jc w:val="left"/>
            </w:pPr>
            <w:r w:rsidRPr="00FA353E">
              <w:rPr>
                <w:rFonts w:hint="eastAsia"/>
              </w:rPr>
              <w:t>pwd</w:t>
            </w:r>
          </w:p>
        </w:tc>
        <w:tc>
          <w:tcPr>
            <w:tcW w:w="2323" w:type="dxa"/>
          </w:tcPr>
          <w:p w14:paraId="6DFE2EA7" w14:textId="5255ECFE" w:rsidR="00FA353E" w:rsidRPr="00FA353E" w:rsidRDefault="00FA353E" w:rsidP="00FA353E">
            <w:pPr>
              <w:jc w:val="left"/>
              <w:cnfStyle w:val="000000100000" w:firstRow="0" w:lastRow="0" w:firstColumn="0" w:lastColumn="0" w:oddVBand="0" w:evenVBand="0" w:oddHBand="1" w:evenHBand="0" w:firstRowFirstColumn="0" w:firstRowLastColumn="0" w:lastRowFirstColumn="0" w:lastRowLastColumn="0"/>
              <w:rPr>
                <w:b/>
                <w:bCs/>
              </w:rPr>
            </w:pPr>
            <w:r>
              <w:rPr>
                <w:rFonts w:hint="eastAsia"/>
                <w:b/>
                <w:bCs/>
              </w:rPr>
              <w:t>pwd</w:t>
            </w:r>
            <w:r>
              <w:rPr>
                <w:b/>
                <w:bCs/>
              </w:rPr>
              <w:t>[</w:t>
            </w:r>
            <w:r>
              <w:rPr>
                <w:rFonts w:hint="eastAsia"/>
                <w:b/>
                <w:bCs/>
              </w:rPr>
              <w:t>选项</w:t>
            </w:r>
            <w:r>
              <w:rPr>
                <w:b/>
                <w:bCs/>
              </w:rPr>
              <w:t>]</w:t>
            </w:r>
          </w:p>
        </w:tc>
        <w:tc>
          <w:tcPr>
            <w:tcW w:w="3451" w:type="dxa"/>
          </w:tcPr>
          <w:p w14:paraId="4B50A92A" w14:textId="7FE821EB" w:rsidR="00FA353E" w:rsidRPr="00FA353E" w:rsidRDefault="00FA353E" w:rsidP="00FA353E">
            <w:pPr>
              <w:jc w:val="left"/>
              <w:cnfStyle w:val="000000100000" w:firstRow="0" w:lastRow="0" w:firstColumn="0" w:lastColumn="0" w:oddVBand="0" w:evenVBand="0" w:oddHBand="1" w:evenHBand="0" w:firstRowFirstColumn="0" w:firstRowLastColumn="0" w:lastRowFirstColumn="0" w:lastRowLastColumn="0"/>
              <w:rPr>
                <w:b/>
                <w:bCs/>
              </w:rPr>
            </w:pPr>
            <w:r w:rsidRPr="00FA353E">
              <w:rPr>
                <w:rFonts w:hint="eastAsia"/>
                <w:b/>
                <w:bCs/>
              </w:rPr>
              <w:t>显示当先用户所处的工作目录</w:t>
            </w:r>
          </w:p>
        </w:tc>
      </w:tr>
      <w:tr w:rsidR="00FA353E" w:rsidRPr="00FA353E" w14:paraId="1D457F01" w14:textId="74429459" w:rsidTr="00FA353E">
        <w:trPr>
          <w:jc w:val="center"/>
        </w:trPr>
        <w:tc>
          <w:tcPr>
            <w:cnfStyle w:val="001000000000" w:firstRow="0" w:lastRow="0" w:firstColumn="1" w:lastColumn="0" w:oddVBand="0" w:evenVBand="0" w:oddHBand="0" w:evenHBand="0" w:firstRowFirstColumn="0" w:firstRowLastColumn="0" w:lastRowFirstColumn="0" w:lastRowLastColumn="0"/>
            <w:tcW w:w="1734" w:type="dxa"/>
            <w:vMerge w:val="restart"/>
          </w:tcPr>
          <w:p w14:paraId="5C628246" w14:textId="59E4A546" w:rsidR="00FA353E" w:rsidRPr="00FA353E" w:rsidRDefault="00FA353E" w:rsidP="00FA353E">
            <w:pPr>
              <w:jc w:val="left"/>
              <w:rPr>
                <w:sz w:val="32"/>
                <w:szCs w:val="32"/>
              </w:rPr>
            </w:pPr>
            <w:r w:rsidRPr="00FA353E">
              <w:rPr>
                <w:rFonts w:hint="eastAsia"/>
                <w:sz w:val="32"/>
                <w:szCs w:val="32"/>
              </w:rPr>
              <w:t>cd</w:t>
            </w:r>
          </w:p>
        </w:tc>
        <w:tc>
          <w:tcPr>
            <w:tcW w:w="2323" w:type="dxa"/>
          </w:tcPr>
          <w:p w14:paraId="4A2CAB58" w14:textId="3D2CA998" w:rsidR="00FA353E" w:rsidRPr="00FA353E" w:rsidRDefault="00FA353E" w:rsidP="00FA353E">
            <w:pPr>
              <w:jc w:val="left"/>
              <w:cnfStyle w:val="000000000000" w:firstRow="0" w:lastRow="0" w:firstColumn="0" w:lastColumn="0" w:oddVBand="0" w:evenVBand="0" w:oddHBand="0" w:evenHBand="0" w:firstRowFirstColumn="0" w:firstRowLastColumn="0" w:lastRowFirstColumn="0" w:lastRowLastColumn="0"/>
              <w:rPr>
                <w:b/>
                <w:bCs/>
              </w:rPr>
            </w:pPr>
            <w:r>
              <w:rPr>
                <w:rFonts w:hint="eastAsia"/>
                <w:b/>
                <w:bCs/>
              </w:rPr>
              <w:t>c</w:t>
            </w:r>
            <w:r>
              <w:rPr>
                <w:b/>
                <w:bCs/>
              </w:rPr>
              <w:t>d[</w:t>
            </w:r>
            <w:r>
              <w:rPr>
                <w:rFonts w:hint="eastAsia"/>
                <w:b/>
                <w:bCs/>
              </w:rPr>
              <w:t>目录名称</w:t>
            </w:r>
            <w:r>
              <w:rPr>
                <w:b/>
                <w:bCs/>
              </w:rPr>
              <w:t>]</w:t>
            </w:r>
          </w:p>
        </w:tc>
        <w:tc>
          <w:tcPr>
            <w:tcW w:w="3451" w:type="dxa"/>
          </w:tcPr>
          <w:p w14:paraId="2EB628BC" w14:textId="690E1751" w:rsidR="00FA353E" w:rsidRPr="00FA353E" w:rsidRDefault="00FA353E" w:rsidP="00FA353E">
            <w:pPr>
              <w:jc w:val="left"/>
              <w:cnfStyle w:val="000000000000" w:firstRow="0" w:lastRow="0" w:firstColumn="0" w:lastColumn="0" w:oddVBand="0" w:evenVBand="0" w:oddHBand="0" w:evenHBand="0" w:firstRowFirstColumn="0" w:firstRowLastColumn="0" w:lastRowFirstColumn="0" w:lastRowLastColumn="0"/>
              <w:rPr>
                <w:b/>
                <w:bCs/>
              </w:rPr>
            </w:pPr>
            <w:r>
              <w:rPr>
                <w:rFonts w:hint="eastAsia"/>
                <w:b/>
                <w:bCs/>
              </w:rPr>
              <w:t>切换工作路径</w:t>
            </w:r>
          </w:p>
        </w:tc>
      </w:tr>
      <w:tr w:rsidR="00FA353E" w:rsidRPr="00FA353E" w14:paraId="65437DBC" w14:textId="39009FEF" w:rsidTr="00FA353E">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1734" w:type="dxa"/>
            <w:vMerge/>
          </w:tcPr>
          <w:p w14:paraId="0E260084" w14:textId="77777777" w:rsidR="00FA353E" w:rsidRPr="00FA353E" w:rsidRDefault="00FA353E" w:rsidP="00FA353E">
            <w:pPr>
              <w:jc w:val="left"/>
            </w:pPr>
          </w:p>
        </w:tc>
        <w:tc>
          <w:tcPr>
            <w:tcW w:w="2323" w:type="dxa"/>
          </w:tcPr>
          <w:p w14:paraId="62EE6F70" w14:textId="187F50B7" w:rsidR="00FA353E" w:rsidRPr="00FA353E" w:rsidRDefault="00FA353E" w:rsidP="00FA353E">
            <w:pPr>
              <w:jc w:val="left"/>
              <w:cnfStyle w:val="000000100000" w:firstRow="0" w:lastRow="0" w:firstColumn="0" w:lastColumn="0" w:oddVBand="0" w:evenVBand="0" w:oddHBand="1" w:evenHBand="0" w:firstRowFirstColumn="0" w:firstRowLastColumn="0" w:lastRowFirstColumn="0" w:lastRowLastColumn="0"/>
              <w:rPr>
                <w:b/>
                <w:bCs/>
              </w:rPr>
            </w:pPr>
            <w:r>
              <w:rPr>
                <w:rFonts w:hint="eastAsia"/>
                <w:b/>
                <w:bCs/>
              </w:rPr>
              <w:t>cd</w:t>
            </w:r>
            <w:r>
              <w:rPr>
                <w:b/>
                <w:bCs/>
              </w:rPr>
              <w:t xml:space="preserve"> -</w:t>
            </w:r>
          </w:p>
        </w:tc>
        <w:tc>
          <w:tcPr>
            <w:tcW w:w="3451" w:type="dxa"/>
          </w:tcPr>
          <w:p w14:paraId="70361153" w14:textId="44A99EDA" w:rsidR="00FA353E" w:rsidRPr="00FA353E" w:rsidRDefault="00FA353E" w:rsidP="00FA353E">
            <w:pPr>
              <w:jc w:val="left"/>
              <w:cnfStyle w:val="000000100000" w:firstRow="0" w:lastRow="0" w:firstColumn="0" w:lastColumn="0" w:oddVBand="0" w:evenVBand="0" w:oddHBand="1" w:evenHBand="0" w:firstRowFirstColumn="0" w:firstRowLastColumn="0" w:lastRowFirstColumn="0" w:lastRowLastColumn="0"/>
              <w:rPr>
                <w:b/>
                <w:bCs/>
              </w:rPr>
            </w:pPr>
            <w:r>
              <w:rPr>
                <w:rFonts w:hint="eastAsia"/>
                <w:b/>
                <w:bCs/>
              </w:rPr>
              <w:t>返回上一次所处的目录</w:t>
            </w:r>
          </w:p>
        </w:tc>
      </w:tr>
      <w:tr w:rsidR="00FA353E" w:rsidRPr="00FA353E" w14:paraId="588A6E1B" w14:textId="77777777" w:rsidTr="00FA353E">
        <w:trPr>
          <w:trHeight w:val="60"/>
          <w:jc w:val="center"/>
        </w:trPr>
        <w:tc>
          <w:tcPr>
            <w:cnfStyle w:val="001000000000" w:firstRow="0" w:lastRow="0" w:firstColumn="1" w:lastColumn="0" w:oddVBand="0" w:evenVBand="0" w:oddHBand="0" w:evenHBand="0" w:firstRowFirstColumn="0" w:firstRowLastColumn="0" w:lastRowFirstColumn="0" w:lastRowLastColumn="0"/>
            <w:tcW w:w="1734" w:type="dxa"/>
            <w:vMerge/>
          </w:tcPr>
          <w:p w14:paraId="630BC762" w14:textId="77777777" w:rsidR="00FA353E" w:rsidRPr="00FA353E" w:rsidRDefault="00FA353E" w:rsidP="00FA353E">
            <w:pPr>
              <w:jc w:val="left"/>
              <w:rPr>
                <w:b w:val="0"/>
                <w:bCs w:val="0"/>
              </w:rPr>
            </w:pPr>
          </w:p>
        </w:tc>
        <w:tc>
          <w:tcPr>
            <w:tcW w:w="2323" w:type="dxa"/>
          </w:tcPr>
          <w:p w14:paraId="55ECE539" w14:textId="7FD48F03" w:rsidR="00FA353E" w:rsidRPr="00FA353E" w:rsidRDefault="00FA353E" w:rsidP="00FA353E">
            <w:pPr>
              <w:jc w:val="left"/>
              <w:cnfStyle w:val="000000000000" w:firstRow="0" w:lastRow="0" w:firstColumn="0" w:lastColumn="0" w:oddVBand="0" w:evenVBand="0" w:oddHBand="0" w:evenHBand="0" w:firstRowFirstColumn="0" w:firstRowLastColumn="0" w:lastRowFirstColumn="0" w:lastRowLastColumn="0"/>
            </w:pPr>
            <w:r w:rsidRPr="00FA353E">
              <w:rPr>
                <w:rFonts w:hint="eastAsia"/>
              </w:rPr>
              <w:t>cd</w:t>
            </w:r>
            <w:r>
              <w:t xml:space="preserve"> </w:t>
            </w:r>
            <w:r w:rsidRPr="00FA353E">
              <w:rPr>
                <w:rFonts w:hint="eastAsia"/>
              </w:rPr>
              <w:t>~</w:t>
            </w:r>
          </w:p>
        </w:tc>
        <w:tc>
          <w:tcPr>
            <w:tcW w:w="3451" w:type="dxa"/>
          </w:tcPr>
          <w:p w14:paraId="7C22A7C0" w14:textId="2853E9F6" w:rsidR="00FA353E" w:rsidRDefault="00FA353E" w:rsidP="00FA353E">
            <w:pPr>
              <w:jc w:val="left"/>
              <w:cnfStyle w:val="000000000000" w:firstRow="0" w:lastRow="0" w:firstColumn="0" w:lastColumn="0" w:oddVBand="0" w:evenVBand="0" w:oddHBand="0" w:evenHBand="0" w:firstRowFirstColumn="0" w:firstRowLastColumn="0" w:lastRowFirstColumn="0" w:lastRowLastColumn="0"/>
              <w:rPr>
                <w:b/>
                <w:bCs/>
              </w:rPr>
            </w:pPr>
            <w:r>
              <w:rPr>
                <w:rFonts w:hint="eastAsia"/>
                <w:b/>
                <w:bCs/>
              </w:rPr>
              <w:t>切换至当前用户的家目录</w:t>
            </w:r>
          </w:p>
        </w:tc>
      </w:tr>
      <w:tr w:rsidR="00FA353E" w:rsidRPr="00FA353E" w14:paraId="2F63D8E0" w14:textId="77777777" w:rsidTr="00FA353E">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1734" w:type="dxa"/>
            <w:vMerge/>
          </w:tcPr>
          <w:p w14:paraId="5A517156" w14:textId="77777777" w:rsidR="00FA353E" w:rsidRPr="00FA353E" w:rsidRDefault="00FA353E" w:rsidP="00FA353E">
            <w:pPr>
              <w:jc w:val="left"/>
              <w:rPr>
                <w:b w:val="0"/>
                <w:bCs w:val="0"/>
              </w:rPr>
            </w:pPr>
          </w:p>
        </w:tc>
        <w:tc>
          <w:tcPr>
            <w:tcW w:w="2323" w:type="dxa"/>
          </w:tcPr>
          <w:p w14:paraId="0175DFAA" w14:textId="1B529437" w:rsidR="00FA353E" w:rsidRPr="00FA353E" w:rsidRDefault="00FA353E" w:rsidP="00FA353E">
            <w:pPr>
              <w:jc w:val="left"/>
              <w:cnfStyle w:val="000000100000" w:firstRow="0" w:lastRow="0" w:firstColumn="0" w:lastColumn="0" w:oddVBand="0" w:evenVBand="0" w:oddHBand="1" w:evenHBand="0" w:firstRowFirstColumn="0" w:firstRowLastColumn="0" w:lastRowFirstColumn="0" w:lastRowLastColumn="0"/>
            </w:pPr>
            <w:r>
              <w:rPr>
                <w:rFonts w:hint="eastAsia"/>
              </w:rPr>
              <w:t>cd</w:t>
            </w:r>
            <w:r>
              <w:t xml:space="preserve"> ~</w:t>
            </w:r>
            <w:r>
              <w:rPr>
                <w:rFonts w:hint="eastAsia"/>
              </w:rPr>
              <w:t>username</w:t>
            </w:r>
          </w:p>
        </w:tc>
        <w:tc>
          <w:tcPr>
            <w:tcW w:w="3451" w:type="dxa"/>
          </w:tcPr>
          <w:p w14:paraId="2212340F" w14:textId="0337C41F" w:rsidR="00FA353E" w:rsidRDefault="00FA353E" w:rsidP="00FA353E">
            <w:pPr>
              <w:jc w:val="left"/>
              <w:cnfStyle w:val="000000100000" w:firstRow="0" w:lastRow="0" w:firstColumn="0" w:lastColumn="0" w:oddVBand="0" w:evenVBand="0" w:oddHBand="1" w:evenHBand="0" w:firstRowFirstColumn="0" w:firstRowLastColumn="0" w:lastRowFirstColumn="0" w:lastRowLastColumn="0"/>
              <w:rPr>
                <w:b/>
                <w:bCs/>
              </w:rPr>
            </w:pPr>
            <w:r>
              <w:rPr>
                <w:rFonts w:hint="eastAsia"/>
                <w:b/>
                <w:bCs/>
              </w:rPr>
              <w:t>切换至其他用户的家目录</w:t>
            </w:r>
          </w:p>
        </w:tc>
      </w:tr>
      <w:tr w:rsidR="00FA353E" w:rsidRPr="00FA353E" w14:paraId="5438F7A2" w14:textId="77777777" w:rsidTr="00FA353E">
        <w:trPr>
          <w:trHeight w:val="60"/>
          <w:jc w:val="center"/>
        </w:trPr>
        <w:tc>
          <w:tcPr>
            <w:cnfStyle w:val="001000000000" w:firstRow="0" w:lastRow="0" w:firstColumn="1" w:lastColumn="0" w:oddVBand="0" w:evenVBand="0" w:oddHBand="0" w:evenHBand="0" w:firstRowFirstColumn="0" w:firstRowLastColumn="0" w:lastRowFirstColumn="0" w:lastRowLastColumn="0"/>
            <w:tcW w:w="1734" w:type="dxa"/>
            <w:vMerge/>
          </w:tcPr>
          <w:p w14:paraId="5A8A6130" w14:textId="77777777" w:rsidR="00FA353E" w:rsidRPr="00FA353E" w:rsidRDefault="00FA353E" w:rsidP="00FA353E">
            <w:pPr>
              <w:jc w:val="left"/>
              <w:rPr>
                <w:b w:val="0"/>
                <w:bCs w:val="0"/>
              </w:rPr>
            </w:pPr>
          </w:p>
        </w:tc>
        <w:tc>
          <w:tcPr>
            <w:tcW w:w="2323" w:type="dxa"/>
          </w:tcPr>
          <w:p w14:paraId="09BF4429" w14:textId="17C1C5F9" w:rsidR="00FA353E" w:rsidRPr="00FA353E" w:rsidRDefault="00FA353E" w:rsidP="00FA353E">
            <w:pPr>
              <w:jc w:val="left"/>
              <w:cnfStyle w:val="000000000000" w:firstRow="0" w:lastRow="0" w:firstColumn="0" w:lastColumn="0" w:oddVBand="0" w:evenVBand="0" w:oddHBand="0" w:evenHBand="0" w:firstRowFirstColumn="0" w:firstRowLastColumn="0" w:lastRowFirstColumn="0" w:lastRowLastColumn="0"/>
            </w:pPr>
            <w:r>
              <w:rPr>
                <w:rFonts w:hint="eastAsia"/>
              </w:rPr>
              <w:t>c</w:t>
            </w:r>
            <w:r>
              <w:t>d ..</w:t>
            </w:r>
          </w:p>
        </w:tc>
        <w:tc>
          <w:tcPr>
            <w:tcW w:w="3451" w:type="dxa"/>
          </w:tcPr>
          <w:p w14:paraId="09A68495" w14:textId="35C1C4B5" w:rsidR="00FA353E" w:rsidRDefault="00FA353E" w:rsidP="00FA353E">
            <w:pPr>
              <w:jc w:val="left"/>
              <w:cnfStyle w:val="000000000000" w:firstRow="0" w:lastRow="0" w:firstColumn="0" w:lastColumn="0" w:oddVBand="0" w:evenVBand="0" w:oddHBand="0" w:evenHBand="0" w:firstRowFirstColumn="0" w:firstRowLastColumn="0" w:lastRowFirstColumn="0" w:lastRowLastColumn="0"/>
              <w:rPr>
                <w:b/>
                <w:bCs/>
              </w:rPr>
            </w:pPr>
            <w:r>
              <w:rPr>
                <w:rFonts w:hint="eastAsia"/>
                <w:b/>
                <w:bCs/>
              </w:rPr>
              <w:t>进入上级目录</w:t>
            </w:r>
          </w:p>
        </w:tc>
      </w:tr>
      <w:tr w:rsidR="00FA353E" w:rsidRPr="00FA353E" w14:paraId="0DEBEE8B" w14:textId="77777777" w:rsidTr="00FA353E">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1734" w:type="dxa"/>
            <w:vMerge/>
          </w:tcPr>
          <w:p w14:paraId="5C5A37EC" w14:textId="77777777" w:rsidR="00FA353E" w:rsidRPr="00FA353E" w:rsidRDefault="00FA353E" w:rsidP="00FA353E">
            <w:pPr>
              <w:jc w:val="left"/>
              <w:rPr>
                <w:b w:val="0"/>
                <w:bCs w:val="0"/>
              </w:rPr>
            </w:pPr>
          </w:p>
        </w:tc>
        <w:tc>
          <w:tcPr>
            <w:tcW w:w="2323" w:type="dxa"/>
          </w:tcPr>
          <w:p w14:paraId="0C202EFB" w14:textId="7BE0B2AD" w:rsidR="00FA353E" w:rsidRPr="00FA353E" w:rsidRDefault="00FA353E" w:rsidP="00FA353E">
            <w:pPr>
              <w:jc w:val="left"/>
              <w:cnfStyle w:val="000000100000" w:firstRow="0" w:lastRow="0" w:firstColumn="0" w:lastColumn="0" w:oddVBand="0" w:evenVBand="0" w:oddHBand="1" w:evenHBand="0" w:firstRowFirstColumn="0" w:firstRowLastColumn="0" w:lastRowFirstColumn="0" w:lastRowLastColumn="0"/>
            </w:pPr>
            <w:r>
              <w:rPr>
                <w:rFonts w:hint="eastAsia"/>
              </w:rPr>
              <w:t>c</w:t>
            </w:r>
            <w:r>
              <w:t xml:space="preserve">d </w:t>
            </w:r>
            <w:r>
              <w:rPr>
                <w:rFonts w:hint="eastAsia"/>
              </w:rPr>
              <w:t>/etc</w:t>
            </w:r>
          </w:p>
        </w:tc>
        <w:tc>
          <w:tcPr>
            <w:tcW w:w="3451" w:type="dxa"/>
          </w:tcPr>
          <w:p w14:paraId="49B70948" w14:textId="50F64967" w:rsidR="00FA353E" w:rsidRDefault="00FA353E" w:rsidP="00FA353E">
            <w:pPr>
              <w:jc w:val="left"/>
              <w:cnfStyle w:val="000000100000" w:firstRow="0" w:lastRow="0" w:firstColumn="0" w:lastColumn="0" w:oddVBand="0" w:evenVBand="0" w:oddHBand="1" w:evenHBand="0" w:firstRowFirstColumn="0" w:firstRowLastColumn="0" w:lastRowFirstColumn="0" w:lastRowLastColumn="0"/>
              <w:rPr>
                <w:b/>
                <w:bCs/>
              </w:rPr>
            </w:pPr>
            <w:r>
              <w:rPr>
                <w:rFonts w:hint="eastAsia"/>
                <w:b/>
                <w:bCs/>
              </w:rPr>
              <w:t>进入/etc目录</w:t>
            </w:r>
          </w:p>
        </w:tc>
      </w:tr>
      <w:tr w:rsidR="00FA353E" w:rsidRPr="00FA353E" w14:paraId="25F33A9B" w14:textId="77777777" w:rsidTr="00FA353E">
        <w:trPr>
          <w:trHeight w:val="60"/>
          <w:jc w:val="center"/>
        </w:trPr>
        <w:tc>
          <w:tcPr>
            <w:cnfStyle w:val="001000000000" w:firstRow="0" w:lastRow="0" w:firstColumn="1" w:lastColumn="0" w:oddVBand="0" w:evenVBand="0" w:oddHBand="0" w:evenHBand="0" w:firstRowFirstColumn="0" w:firstRowLastColumn="0" w:lastRowFirstColumn="0" w:lastRowLastColumn="0"/>
            <w:tcW w:w="1734" w:type="dxa"/>
            <w:vMerge/>
          </w:tcPr>
          <w:p w14:paraId="0AC75FD6" w14:textId="77777777" w:rsidR="00FA353E" w:rsidRPr="00FA353E" w:rsidRDefault="00FA353E" w:rsidP="00FA353E">
            <w:pPr>
              <w:jc w:val="left"/>
              <w:rPr>
                <w:b w:val="0"/>
                <w:bCs w:val="0"/>
              </w:rPr>
            </w:pPr>
          </w:p>
        </w:tc>
        <w:tc>
          <w:tcPr>
            <w:tcW w:w="2323" w:type="dxa"/>
          </w:tcPr>
          <w:p w14:paraId="1DB442E7" w14:textId="32CD91E3" w:rsidR="00FA353E" w:rsidRDefault="00FA353E" w:rsidP="00FA353E">
            <w:pPr>
              <w:jc w:val="left"/>
              <w:cnfStyle w:val="000000000000" w:firstRow="0" w:lastRow="0" w:firstColumn="0" w:lastColumn="0" w:oddVBand="0" w:evenVBand="0" w:oddHBand="0" w:evenHBand="0" w:firstRowFirstColumn="0" w:firstRowLastColumn="0" w:lastRowFirstColumn="0" w:lastRowLastColumn="0"/>
            </w:pPr>
            <w:r>
              <w:rPr>
                <w:rFonts w:hint="eastAsia"/>
              </w:rPr>
              <w:t>c</w:t>
            </w:r>
            <w:r>
              <w:t xml:space="preserve">d </w:t>
            </w:r>
            <w:r>
              <w:rPr>
                <w:rFonts w:hint="eastAsia"/>
              </w:rPr>
              <w:t>/bin</w:t>
            </w:r>
          </w:p>
        </w:tc>
        <w:tc>
          <w:tcPr>
            <w:tcW w:w="3451" w:type="dxa"/>
          </w:tcPr>
          <w:p w14:paraId="27774733" w14:textId="20C53A8E" w:rsidR="00FA353E" w:rsidRDefault="00FA353E" w:rsidP="00FA353E">
            <w:pPr>
              <w:jc w:val="left"/>
              <w:cnfStyle w:val="000000000000" w:firstRow="0" w:lastRow="0" w:firstColumn="0" w:lastColumn="0" w:oddVBand="0" w:evenVBand="0" w:oddHBand="0" w:evenHBand="0" w:firstRowFirstColumn="0" w:firstRowLastColumn="0" w:lastRowFirstColumn="0" w:lastRowLastColumn="0"/>
              <w:rPr>
                <w:b/>
                <w:bCs/>
              </w:rPr>
            </w:pPr>
            <w:r>
              <w:rPr>
                <w:rFonts w:hint="eastAsia"/>
                <w:b/>
                <w:bCs/>
              </w:rPr>
              <w:t>进入/bin目录</w:t>
            </w:r>
          </w:p>
        </w:tc>
      </w:tr>
      <w:tr w:rsidR="00666808" w:rsidRPr="00FA353E" w14:paraId="615D1022" w14:textId="77777777" w:rsidTr="00FA353E">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1734" w:type="dxa"/>
            <w:vMerge w:val="restart"/>
          </w:tcPr>
          <w:p w14:paraId="41418AB2" w14:textId="14F67B7F" w:rsidR="00666808" w:rsidRPr="00666808" w:rsidRDefault="00666808" w:rsidP="00FA353E">
            <w:pPr>
              <w:jc w:val="left"/>
              <w:rPr>
                <w:sz w:val="32"/>
                <w:szCs w:val="32"/>
              </w:rPr>
            </w:pPr>
            <w:r w:rsidRPr="00666808">
              <w:rPr>
                <w:rFonts w:hint="eastAsia"/>
                <w:sz w:val="32"/>
                <w:szCs w:val="32"/>
              </w:rPr>
              <w:t>l</w:t>
            </w:r>
            <w:r w:rsidRPr="00666808">
              <w:rPr>
                <w:sz w:val="32"/>
                <w:szCs w:val="32"/>
              </w:rPr>
              <w:t>s</w:t>
            </w:r>
          </w:p>
        </w:tc>
        <w:tc>
          <w:tcPr>
            <w:tcW w:w="2323" w:type="dxa"/>
          </w:tcPr>
          <w:p w14:paraId="0A72B58B" w14:textId="3227C6F8" w:rsidR="00666808" w:rsidRPr="00FA353E" w:rsidRDefault="00666808" w:rsidP="00FA353E">
            <w:pPr>
              <w:jc w:val="left"/>
              <w:cnfStyle w:val="000000100000" w:firstRow="0" w:lastRow="0" w:firstColumn="0" w:lastColumn="0" w:oddVBand="0" w:evenVBand="0" w:oddHBand="1" w:evenHBand="0" w:firstRowFirstColumn="0" w:firstRowLastColumn="0" w:lastRowFirstColumn="0" w:lastRowLastColumn="0"/>
            </w:pPr>
            <w:r>
              <w:rPr>
                <w:rFonts w:hint="eastAsia"/>
              </w:rPr>
              <w:t>l</w:t>
            </w:r>
            <w:r>
              <w:t>s[</w:t>
            </w:r>
            <w:r>
              <w:rPr>
                <w:rFonts w:hint="eastAsia"/>
              </w:rPr>
              <w:t>选项</w:t>
            </w:r>
            <w:r>
              <w:t>]</w:t>
            </w:r>
            <w:r>
              <w:rPr>
                <w:rFonts w:hint="eastAsia"/>
              </w:rPr>
              <w:t>[文件</w:t>
            </w:r>
            <w:r>
              <w:t>]</w:t>
            </w:r>
          </w:p>
        </w:tc>
        <w:tc>
          <w:tcPr>
            <w:tcW w:w="3451" w:type="dxa"/>
          </w:tcPr>
          <w:p w14:paraId="6DAB5808" w14:textId="398B64AE" w:rsidR="00666808" w:rsidRDefault="00666808" w:rsidP="00FA353E">
            <w:pPr>
              <w:jc w:val="left"/>
              <w:cnfStyle w:val="000000100000" w:firstRow="0" w:lastRow="0" w:firstColumn="0" w:lastColumn="0" w:oddVBand="0" w:evenVBand="0" w:oddHBand="1" w:evenHBand="0" w:firstRowFirstColumn="0" w:firstRowLastColumn="0" w:lastRowFirstColumn="0" w:lastRowLastColumn="0"/>
              <w:rPr>
                <w:b/>
                <w:bCs/>
              </w:rPr>
            </w:pPr>
            <w:r>
              <w:rPr>
                <w:rFonts w:hint="eastAsia"/>
                <w:b/>
                <w:bCs/>
              </w:rPr>
              <w:t>显示目录中的文件信息</w:t>
            </w:r>
          </w:p>
        </w:tc>
      </w:tr>
      <w:tr w:rsidR="00666808" w:rsidRPr="00FA353E" w14:paraId="3896FE3D" w14:textId="77777777" w:rsidTr="00FA353E">
        <w:trPr>
          <w:trHeight w:val="60"/>
          <w:jc w:val="center"/>
        </w:trPr>
        <w:tc>
          <w:tcPr>
            <w:cnfStyle w:val="001000000000" w:firstRow="0" w:lastRow="0" w:firstColumn="1" w:lastColumn="0" w:oddVBand="0" w:evenVBand="0" w:oddHBand="0" w:evenHBand="0" w:firstRowFirstColumn="0" w:firstRowLastColumn="0" w:lastRowFirstColumn="0" w:lastRowLastColumn="0"/>
            <w:tcW w:w="1734" w:type="dxa"/>
            <w:vMerge/>
          </w:tcPr>
          <w:p w14:paraId="3CBF4CF3" w14:textId="77777777" w:rsidR="00666808" w:rsidRPr="00FA353E" w:rsidRDefault="00666808" w:rsidP="00FA353E">
            <w:pPr>
              <w:jc w:val="left"/>
              <w:rPr>
                <w:b w:val="0"/>
                <w:bCs w:val="0"/>
              </w:rPr>
            </w:pPr>
          </w:p>
        </w:tc>
        <w:tc>
          <w:tcPr>
            <w:tcW w:w="2323" w:type="dxa"/>
          </w:tcPr>
          <w:p w14:paraId="11F7D807" w14:textId="32AA3938" w:rsidR="00666808" w:rsidRPr="00FA353E" w:rsidRDefault="00666808" w:rsidP="00FA353E">
            <w:pPr>
              <w:jc w:val="left"/>
              <w:cnfStyle w:val="000000000000" w:firstRow="0" w:lastRow="0" w:firstColumn="0" w:lastColumn="0" w:oddVBand="0" w:evenVBand="0" w:oddHBand="0" w:evenHBand="0" w:firstRowFirstColumn="0" w:firstRowLastColumn="0" w:lastRowFirstColumn="0" w:lastRowLastColumn="0"/>
            </w:pPr>
            <w:r>
              <w:rPr>
                <w:rFonts w:hint="eastAsia"/>
              </w:rPr>
              <w:t>ls</w:t>
            </w:r>
            <w:r>
              <w:t xml:space="preserve"> -a</w:t>
            </w:r>
          </w:p>
        </w:tc>
        <w:tc>
          <w:tcPr>
            <w:tcW w:w="3451" w:type="dxa"/>
          </w:tcPr>
          <w:p w14:paraId="6C273E89" w14:textId="585FFCE5" w:rsidR="00666808" w:rsidRDefault="00666808" w:rsidP="00FA353E">
            <w:pPr>
              <w:jc w:val="left"/>
              <w:cnfStyle w:val="000000000000" w:firstRow="0" w:lastRow="0" w:firstColumn="0" w:lastColumn="0" w:oddVBand="0" w:evenVBand="0" w:oddHBand="0" w:evenHBand="0" w:firstRowFirstColumn="0" w:firstRowLastColumn="0" w:lastRowFirstColumn="0" w:lastRowLastColumn="0"/>
              <w:rPr>
                <w:b/>
                <w:bCs/>
              </w:rPr>
            </w:pPr>
            <w:r>
              <w:rPr>
                <w:rFonts w:hint="eastAsia"/>
                <w:b/>
                <w:bCs/>
              </w:rPr>
              <w:t>查看所有文件（包括隐藏文件）</w:t>
            </w:r>
          </w:p>
        </w:tc>
      </w:tr>
      <w:tr w:rsidR="00666808" w:rsidRPr="00FA353E" w14:paraId="44933B37" w14:textId="77777777" w:rsidTr="00FA353E">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1734" w:type="dxa"/>
            <w:vMerge/>
          </w:tcPr>
          <w:p w14:paraId="5E6FBE59" w14:textId="77777777" w:rsidR="00666808" w:rsidRPr="00FA353E" w:rsidRDefault="00666808" w:rsidP="00FA353E">
            <w:pPr>
              <w:jc w:val="left"/>
              <w:rPr>
                <w:b w:val="0"/>
                <w:bCs w:val="0"/>
              </w:rPr>
            </w:pPr>
          </w:p>
        </w:tc>
        <w:tc>
          <w:tcPr>
            <w:tcW w:w="2323" w:type="dxa"/>
          </w:tcPr>
          <w:p w14:paraId="7FE65317" w14:textId="4A46E1A0" w:rsidR="00666808" w:rsidRDefault="00666808" w:rsidP="00FA353E">
            <w:pPr>
              <w:jc w:val="left"/>
              <w:cnfStyle w:val="000000100000" w:firstRow="0" w:lastRow="0" w:firstColumn="0" w:lastColumn="0" w:oddVBand="0" w:evenVBand="0" w:oddHBand="1" w:evenHBand="0" w:firstRowFirstColumn="0" w:firstRowLastColumn="0" w:lastRowFirstColumn="0" w:lastRowLastColumn="0"/>
            </w:pPr>
            <w:r>
              <w:rPr>
                <w:rFonts w:hint="eastAsia"/>
              </w:rPr>
              <w:t>ls</w:t>
            </w:r>
            <w:r>
              <w:t xml:space="preserve"> -l</w:t>
            </w:r>
          </w:p>
        </w:tc>
        <w:tc>
          <w:tcPr>
            <w:tcW w:w="3451" w:type="dxa"/>
          </w:tcPr>
          <w:p w14:paraId="420E95BD" w14:textId="12A84384" w:rsidR="00666808" w:rsidRDefault="00666808" w:rsidP="00FA353E">
            <w:pPr>
              <w:jc w:val="left"/>
              <w:cnfStyle w:val="000000100000" w:firstRow="0" w:lastRow="0" w:firstColumn="0" w:lastColumn="0" w:oddVBand="0" w:evenVBand="0" w:oddHBand="1" w:evenHBand="0" w:firstRowFirstColumn="0" w:firstRowLastColumn="0" w:lastRowFirstColumn="0" w:lastRowLastColumn="0"/>
              <w:rPr>
                <w:b/>
                <w:bCs/>
              </w:rPr>
            </w:pPr>
            <w:r>
              <w:rPr>
                <w:rFonts w:hint="eastAsia"/>
                <w:b/>
                <w:bCs/>
              </w:rPr>
              <w:t>查看文件的而属性、大小等信息</w:t>
            </w:r>
          </w:p>
        </w:tc>
      </w:tr>
      <w:tr w:rsidR="00666808" w:rsidRPr="00FA353E" w14:paraId="5B8C9F79" w14:textId="77777777" w:rsidTr="00FA353E">
        <w:trPr>
          <w:trHeight w:val="60"/>
          <w:jc w:val="center"/>
        </w:trPr>
        <w:tc>
          <w:tcPr>
            <w:cnfStyle w:val="001000000000" w:firstRow="0" w:lastRow="0" w:firstColumn="1" w:lastColumn="0" w:oddVBand="0" w:evenVBand="0" w:oddHBand="0" w:evenHBand="0" w:firstRowFirstColumn="0" w:firstRowLastColumn="0" w:lastRowFirstColumn="0" w:lastRowLastColumn="0"/>
            <w:tcW w:w="1734" w:type="dxa"/>
            <w:vMerge/>
          </w:tcPr>
          <w:p w14:paraId="64D131ED" w14:textId="77777777" w:rsidR="00666808" w:rsidRPr="00FA353E" w:rsidRDefault="00666808" w:rsidP="00FA353E">
            <w:pPr>
              <w:jc w:val="left"/>
              <w:rPr>
                <w:b w:val="0"/>
                <w:bCs w:val="0"/>
              </w:rPr>
            </w:pPr>
          </w:p>
        </w:tc>
        <w:tc>
          <w:tcPr>
            <w:tcW w:w="2323" w:type="dxa"/>
          </w:tcPr>
          <w:p w14:paraId="48753B45" w14:textId="67789733" w:rsidR="00666808" w:rsidRDefault="00666808" w:rsidP="00FA353E">
            <w:pPr>
              <w:jc w:val="left"/>
              <w:cnfStyle w:val="000000000000" w:firstRow="0" w:lastRow="0" w:firstColumn="0" w:lastColumn="0" w:oddVBand="0" w:evenVBand="0" w:oddHBand="0" w:evenHBand="0" w:firstRowFirstColumn="0" w:firstRowLastColumn="0" w:lastRowFirstColumn="0" w:lastRowLastColumn="0"/>
            </w:pPr>
            <w:r>
              <w:rPr>
                <w:rFonts w:hint="eastAsia"/>
              </w:rPr>
              <w:t>ls</w:t>
            </w:r>
            <w:r>
              <w:t xml:space="preserve"> -d</w:t>
            </w:r>
          </w:p>
        </w:tc>
        <w:tc>
          <w:tcPr>
            <w:tcW w:w="3451" w:type="dxa"/>
          </w:tcPr>
          <w:p w14:paraId="546FAEAA" w14:textId="4145ABBE" w:rsidR="00666808" w:rsidRDefault="00666808" w:rsidP="00FA353E">
            <w:pPr>
              <w:jc w:val="left"/>
              <w:cnfStyle w:val="000000000000" w:firstRow="0" w:lastRow="0" w:firstColumn="0" w:lastColumn="0" w:oddVBand="0" w:evenVBand="0" w:oddHBand="0" w:evenHBand="0" w:firstRowFirstColumn="0" w:firstRowLastColumn="0" w:lastRowFirstColumn="0" w:lastRowLastColumn="0"/>
              <w:rPr>
                <w:b/>
                <w:bCs/>
              </w:rPr>
            </w:pPr>
            <w:r>
              <w:rPr>
                <w:rFonts w:hint="eastAsia"/>
                <w:b/>
                <w:bCs/>
              </w:rPr>
              <w:t>查看目录属性信息</w:t>
            </w:r>
          </w:p>
        </w:tc>
      </w:tr>
      <w:tr w:rsidR="00666808" w:rsidRPr="00FA353E" w14:paraId="62C6E275" w14:textId="77777777" w:rsidTr="00980C68">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7508" w:type="dxa"/>
            <w:gridSpan w:val="3"/>
          </w:tcPr>
          <w:p w14:paraId="1601EBFC" w14:textId="21EB860D" w:rsidR="00666808" w:rsidRPr="00666808" w:rsidRDefault="00666808" w:rsidP="00FA353E">
            <w:pPr>
              <w:jc w:val="left"/>
            </w:pPr>
            <w:r w:rsidRPr="00666808">
              <w:rPr>
                <w:rFonts w:hint="eastAsia"/>
              </w:rPr>
              <w:t>文本编辑命令</w:t>
            </w:r>
          </w:p>
        </w:tc>
      </w:tr>
      <w:tr w:rsidR="00491A22" w:rsidRPr="00FA353E" w14:paraId="216450AC" w14:textId="77777777" w:rsidTr="00080789">
        <w:trPr>
          <w:trHeight w:val="60"/>
          <w:jc w:val="center"/>
        </w:trPr>
        <w:tc>
          <w:tcPr>
            <w:cnfStyle w:val="001000000000" w:firstRow="0" w:lastRow="0" w:firstColumn="1" w:lastColumn="0" w:oddVBand="0" w:evenVBand="0" w:oddHBand="0" w:evenHBand="0" w:firstRowFirstColumn="0" w:firstRowLastColumn="0" w:lastRowFirstColumn="0" w:lastRowLastColumn="0"/>
            <w:tcW w:w="7508" w:type="dxa"/>
            <w:gridSpan w:val="3"/>
          </w:tcPr>
          <w:p w14:paraId="777A1429" w14:textId="4C0489A4" w:rsidR="00491A22" w:rsidRDefault="00491A22" w:rsidP="00FA353E">
            <w:pPr>
              <w:jc w:val="left"/>
              <w:rPr>
                <w:b w:val="0"/>
                <w:bCs w:val="0"/>
              </w:rPr>
            </w:pPr>
            <w:r w:rsidRPr="00491A22">
              <w:rPr>
                <w:rFonts w:hint="eastAsia"/>
              </w:rPr>
              <w:t>.</w:t>
            </w:r>
            <w:r w:rsidRPr="00491A22">
              <w:t>bash</w:t>
            </w:r>
            <w:r w:rsidRPr="00491A22">
              <w:rPr>
                <w:rFonts w:hint="eastAsia"/>
              </w:rPr>
              <w:t>文件</w:t>
            </w:r>
            <w:r>
              <w:rPr>
                <w:rFonts w:hint="eastAsia"/>
              </w:rPr>
              <w:t>-shell程序</w:t>
            </w:r>
          </w:p>
        </w:tc>
      </w:tr>
      <w:tr w:rsidR="00666808" w:rsidRPr="00FA353E" w14:paraId="655F268E" w14:textId="77777777" w:rsidTr="00FA353E">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1734" w:type="dxa"/>
          </w:tcPr>
          <w:p w14:paraId="056CFDA9" w14:textId="116CEF28" w:rsidR="00666808" w:rsidRPr="00FA353E" w:rsidRDefault="00666808" w:rsidP="00FA353E">
            <w:pPr>
              <w:jc w:val="left"/>
              <w:rPr>
                <w:b w:val="0"/>
                <w:bCs w:val="0"/>
              </w:rPr>
            </w:pPr>
          </w:p>
        </w:tc>
        <w:tc>
          <w:tcPr>
            <w:tcW w:w="2323" w:type="dxa"/>
          </w:tcPr>
          <w:p w14:paraId="414BECB9" w14:textId="77777777" w:rsidR="00666808" w:rsidRDefault="00666808" w:rsidP="00FA353E">
            <w:pPr>
              <w:jc w:val="left"/>
              <w:cnfStyle w:val="000000100000" w:firstRow="0" w:lastRow="0" w:firstColumn="0" w:lastColumn="0" w:oddVBand="0" w:evenVBand="0" w:oddHBand="1" w:evenHBand="0" w:firstRowFirstColumn="0" w:firstRowLastColumn="0" w:lastRowFirstColumn="0" w:lastRowLastColumn="0"/>
            </w:pPr>
          </w:p>
        </w:tc>
        <w:tc>
          <w:tcPr>
            <w:tcW w:w="3451" w:type="dxa"/>
          </w:tcPr>
          <w:p w14:paraId="18C5551E" w14:textId="77777777" w:rsidR="00666808" w:rsidRDefault="00666808" w:rsidP="00FA353E">
            <w:pPr>
              <w:jc w:val="left"/>
              <w:cnfStyle w:val="000000100000" w:firstRow="0" w:lastRow="0" w:firstColumn="0" w:lastColumn="0" w:oddVBand="0" w:evenVBand="0" w:oddHBand="1" w:evenHBand="0" w:firstRowFirstColumn="0" w:firstRowLastColumn="0" w:lastRowFirstColumn="0" w:lastRowLastColumn="0"/>
              <w:rPr>
                <w:b/>
                <w:bCs/>
              </w:rPr>
            </w:pPr>
          </w:p>
        </w:tc>
      </w:tr>
      <w:tr w:rsidR="00065BFD" w:rsidRPr="00FA353E" w14:paraId="7EA70EAD" w14:textId="77777777" w:rsidTr="00FA353E">
        <w:trPr>
          <w:trHeight w:val="60"/>
          <w:jc w:val="center"/>
        </w:trPr>
        <w:tc>
          <w:tcPr>
            <w:cnfStyle w:val="001000000000" w:firstRow="0" w:lastRow="0" w:firstColumn="1" w:lastColumn="0" w:oddVBand="0" w:evenVBand="0" w:oddHBand="0" w:evenHBand="0" w:firstRowFirstColumn="0" w:firstRowLastColumn="0" w:lastRowFirstColumn="0" w:lastRowLastColumn="0"/>
            <w:tcW w:w="1734" w:type="dxa"/>
          </w:tcPr>
          <w:p w14:paraId="26F20AC8" w14:textId="2FF23096" w:rsidR="00065BFD" w:rsidRPr="00065BFD" w:rsidRDefault="00065BFD" w:rsidP="00FA353E">
            <w:pPr>
              <w:jc w:val="left"/>
            </w:pPr>
            <w:r w:rsidRPr="00065BFD">
              <w:rPr>
                <w:rFonts w:hint="eastAsia"/>
              </w:rPr>
              <w:t>调整显示的语系</w:t>
            </w:r>
          </w:p>
        </w:tc>
        <w:tc>
          <w:tcPr>
            <w:tcW w:w="2323" w:type="dxa"/>
          </w:tcPr>
          <w:p w14:paraId="2E9452DB" w14:textId="77777777" w:rsidR="00065BFD" w:rsidRPr="00065BFD" w:rsidRDefault="00065BFD" w:rsidP="00FA353E">
            <w:pPr>
              <w:jc w:val="left"/>
              <w:cnfStyle w:val="000000000000" w:firstRow="0" w:lastRow="0" w:firstColumn="0" w:lastColumn="0" w:oddVBand="0" w:evenVBand="0" w:oddHBand="0" w:evenHBand="0" w:firstRowFirstColumn="0" w:firstRowLastColumn="0" w:lastRowFirstColumn="0" w:lastRowLastColumn="0"/>
              <w:rPr>
                <w:b/>
                <w:bCs/>
              </w:rPr>
            </w:pPr>
          </w:p>
        </w:tc>
        <w:tc>
          <w:tcPr>
            <w:tcW w:w="3451" w:type="dxa"/>
          </w:tcPr>
          <w:p w14:paraId="0B3B57E1" w14:textId="77777777" w:rsidR="00065BFD" w:rsidRDefault="00065BFD" w:rsidP="00FA353E">
            <w:pPr>
              <w:jc w:val="left"/>
              <w:cnfStyle w:val="000000000000" w:firstRow="0" w:lastRow="0" w:firstColumn="0" w:lastColumn="0" w:oddVBand="0" w:evenVBand="0" w:oddHBand="0" w:evenHBand="0" w:firstRowFirstColumn="0" w:firstRowLastColumn="0" w:lastRowFirstColumn="0" w:lastRowLastColumn="0"/>
              <w:rPr>
                <w:b/>
                <w:bCs/>
              </w:rPr>
            </w:pPr>
          </w:p>
        </w:tc>
      </w:tr>
      <w:tr w:rsidR="00080789" w:rsidRPr="00FA353E" w14:paraId="7232AC25" w14:textId="77777777" w:rsidTr="00FA353E">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1734" w:type="dxa"/>
          </w:tcPr>
          <w:p w14:paraId="6C3EF292" w14:textId="33BCE0B9" w:rsidR="00080789" w:rsidRPr="00FA353E" w:rsidRDefault="00065BFD" w:rsidP="00FA353E">
            <w:pPr>
              <w:jc w:val="left"/>
              <w:rPr>
                <w:b w:val="0"/>
                <w:bCs w:val="0"/>
              </w:rPr>
            </w:pPr>
            <w:r>
              <w:rPr>
                <w:rFonts w:hint="eastAsia"/>
                <w:b w:val="0"/>
                <w:bCs w:val="0"/>
              </w:rPr>
              <w:t>echo</w:t>
            </w:r>
            <w:r>
              <w:rPr>
                <w:b w:val="0"/>
                <w:bCs w:val="0"/>
              </w:rPr>
              <w:t xml:space="preserve"> $LANG</w:t>
            </w:r>
          </w:p>
        </w:tc>
        <w:tc>
          <w:tcPr>
            <w:tcW w:w="2323" w:type="dxa"/>
          </w:tcPr>
          <w:p w14:paraId="45ECC060" w14:textId="77777777" w:rsidR="00080789" w:rsidRDefault="00080789" w:rsidP="00FA353E">
            <w:pPr>
              <w:jc w:val="left"/>
              <w:cnfStyle w:val="000000100000" w:firstRow="0" w:lastRow="0" w:firstColumn="0" w:lastColumn="0" w:oddVBand="0" w:evenVBand="0" w:oddHBand="1" w:evenHBand="0" w:firstRowFirstColumn="0" w:firstRowLastColumn="0" w:lastRowFirstColumn="0" w:lastRowLastColumn="0"/>
            </w:pPr>
          </w:p>
        </w:tc>
        <w:tc>
          <w:tcPr>
            <w:tcW w:w="3451" w:type="dxa"/>
          </w:tcPr>
          <w:p w14:paraId="269D0E19" w14:textId="7734BCF1" w:rsidR="00080789" w:rsidRDefault="00065BFD" w:rsidP="00FA353E">
            <w:pPr>
              <w:jc w:val="left"/>
              <w:cnfStyle w:val="000000100000" w:firstRow="0" w:lastRow="0" w:firstColumn="0" w:lastColumn="0" w:oddVBand="0" w:evenVBand="0" w:oddHBand="1" w:evenHBand="0" w:firstRowFirstColumn="0" w:firstRowLastColumn="0" w:lastRowFirstColumn="0" w:lastRowLastColumn="0"/>
              <w:rPr>
                <w:b/>
                <w:bCs/>
              </w:rPr>
            </w:pPr>
            <w:r>
              <w:rPr>
                <w:rFonts w:hint="eastAsia"/>
                <w:b/>
                <w:bCs/>
              </w:rPr>
              <w:t>显示当前所支持的语系</w:t>
            </w:r>
          </w:p>
        </w:tc>
      </w:tr>
      <w:tr w:rsidR="00065BFD" w:rsidRPr="00FA353E" w14:paraId="5467F1CF" w14:textId="77777777" w:rsidTr="00FA353E">
        <w:trPr>
          <w:trHeight w:val="60"/>
          <w:jc w:val="center"/>
        </w:trPr>
        <w:tc>
          <w:tcPr>
            <w:cnfStyle w:val="001000000000" w:firstRow="0" w:lastRow="0" w:firstColumn="1" w:lastColumn="0" w:oddVBand="0" w:evenVBand="0" w:oddHBand="0" w:evenHBand="0" w:firstRowFirstColumn="0" w:firstRowLastColumn="0" w:lastRowFirstColumn="0" w:lastRowLastColumn="0"/>
            <w:tcW w:w="1734" w:type="dxa"/>
          </w:tcPr>
          <w:p w14:paraId="532DABDF" w14:textId="554F0755" w:rsidR="00065BFD" w:rsidRDefault="00065BFD" w:rsidP="00FA353E">
            <w:pPr>
              <w:jc w:val="left"/>
              <w:rPr>
                <w:b w:val="0"/>
                <w:bCs w:val="0"/>
              </w:rPr>
            </w:pPr>
            <w:r>
              <w:rPr>
                <w:rFonts w:hint="eastAsia"/>
                <w:b w:val="0"/>
                <w:bCs w:val="0"/>
              </w:rPr>
              <w:t>L</w:t>
            </w:r>
            <w:r>
              <w:rPr>
                <w:b w:val="0"/>
                <w:bCs w:val="0"/>
              </w:rPr>
              <w:t>ANG=en_US</w:t>
            </w:r>
          </w:p>
        </w:tc>
        <w:tc>
          <w:tcPr>
            <w:tcW w:w="2323" w:type="dxa"/>
          </w:tcPr>
          <w:p w14:paraId="1A276CEB" w14:textId="00D7E5E7" w:rsidR="00065BFD" w:rsidRDefault="00065BFD" w:rsidP="00FA353E">
            <w:pPr>
              <w:jc w:val="left"/>
              <w:cnfStyle w:val="000000000000" w:firstRow="0" w:lastRow="0" w:firstColumn="0" w:lastColumn="0" w:oddVBand="0" w:evenVBand="0" w:oddHBand="0" w:evenHBand="0" w:firstRowFirstColumn="0" w:firstRowLastColumn="0" w:lastRowFirstColumn="0" w:lastRowLastColumn="0"/>
            </w:pPr>
            <w:r>
              <w:rPr>
                <w:rFonts w:hint="eastAsia"/>
              </w:rPr>
              <w:t>注意：注销Ubuntu后就没有这个指令了</w:t>
            </w:r>
          </w:p>
        </w:tc>
        <w:tc>
          <w:tcPr>
            <w:tcW w:w="3451" w:type="dxa"/>
          </w:tcPr>
          <w:p w14:paraId="758A4437" w14:textId="3A6060A2" w:rsidR="00065BFD" w:rsidRDefault="00065BFD" w:rsidP="00FA353E">
            <w:pPr>
              <w:jc w:val="left"/>
              <w:cnfStyle w:val="000000000000" w:firstRow="0" w:lastRow="0" w:firstColumn="0" w:lastColumn="0" w:oddVBand="0" w:evenVBand="0" w:oddHBand="0" w:evenHBand="0" w:firstRowFirstColumn="0" w:firstRowLastColumn="0" w:lastRowFirstColumn="0" w:lastRowLastColumn="0"/>
              <w:rPr>
                <w:b/>
                <w:bCs/>
              </w:rPr>
            </w:pPr>
            <w:r>
              <w:rPr>
                <w:rFonts w:hint="eastAsia"/>
                <w:b/>
                <w:bCs/>
              </w:rPr>
              <w:t>修改语系为英文语系</w:t>
            </w:r>
            <w:r w:rsidRPr="00065BFD">
              <w:rPr>
                <w:rFonts w:hint="eastAsia"/>
                <w:b/>
                <w:bCs/>
                <w:color w:val="FF0000"/>
              </w:rPr>
              <w:t>没有空格</w:t>
            </w:r>
            <w:r>
              <w:rPr>
                <w:rFonts w:hint="eastAsia"/>
                <w:b/>
                <w:bCs/>
                <w:color w:val="FF0000"/>
              </w:rPr>
              <w:t>！！</w:t>
            </w:r>
          </w:p>
        </w:tc>
      </w:tr>
      <w:tr w:rsidR="00065BFD" w:rsidRPr="00FA353E" w14:paraId="0B5CAB18" w14:textId="77777777" w:rsidTr="00FA353E">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1734" w:type="dxa"/>
          </w:tcPr>
          <w:p w14:paraId="680AD03F" w14:textId="6F95ED1C" w:rsidR="00065BFD" w:rsidRDefault="00DE0229" w:rsidP="00FA353E">
            <w:pPr>
              <w:jc w:val="left"/>
              <w:rPr>
                <w:b w:val="0"/>
                <w:bCs w:val="0"/>
              </w:rPr>
            </w:pPr>
            <w:r>
              <w:rPr>
                <w:rFonts w:hint="eastAsia"/>
                <w:b w:val="0"/>
                <w:bCs w:val="0"/>
              </w:rPr>
              <w:t>date</w:t>
            </w:r>
          </w:p>
        </w:tc>
        <w:tc>
          <w:tcPr>
            <w:tcW w:w="2323" w:type="dxa"/>
          </w:tcPr>
          <w:p w14:paraId="01E3FE3F" w14:textId="77777777" w:rsidR="00065BFD" w:rsidRDefault="00065BFD" w:rsidP="00FA353E">
            <w:pPr>
              <w:jc w:val="left"/>
              <w:cnfStyle w:val="000000100000" w:firstRow="0" w:lastRow="0" w:firstColumn="0" w:lastColumn="0" w:oddVBand="0" w:evenVBand="0" w:oddHBand="1" w:evenHBand="0" w:firstRowFirstColumn="0" w:firstRowLastColumn="0" w:lastRowFirstColumn="0" w:lastRowLastColumn="0"/>
            </w:pPr>
          </w:p>
        </w:tc>
        <w:tc>
          <w:tcPr>
            <w:tcW w:w="3451" w:type="dxa"/>
          </w:tcPr>
          <w:p w14:paraId="229D65F2" w14:textId="2B5BCAA5" w:rsidR="00065BFD" w:rsidRDefault="00DE0229" w:rsidP="00FA353E">
            <w:pPr>
              <w:jc w:val="left"/>
              <w:cnfStyle w:val="000000100000" w:firstRow="0" w:lastRow="0" w:firstColumn="0" w:lastColumn="0" w:oddVBand="0" w:evenVBand="0" w:oddHBand="1" w:evenHBand="0" w:firstRowFirstColumn="0" w:firstRowLastColumn="0" w:lastRowFirstColumn="0" w:lastRowLastColumn="0"/>
              <w:rPr>
                <w:b/>
                <w:bCs/>
              </w:rPr>
            </w:pPr>
            <w:r>
              <w:rPr>
                <w:rFonts w:hint="eastAsia"/>
                <w:b/>
                <w:bCs/>
              </w:rPr>
              <w:t>显示日期与时间</w:t>
            </w:r>
          </w:p>
        </w:tc>
      </w:tr>
      <w:tr w:rsidR="00DE0229" w:rsidRPr="00FA353E" w14:paraId="2B682DA2" w14:textId="77777777" w:rsidTr="00FA353E">
        <w:trPr>
          <w:trHeight w:val="60"/>
          <w:jc w:val="center"/>
        </w:trPr>
        <w:tc>
          <w:tcPr>
            <w:cnfStyle w:val="001000000000" w:firstRow="0" w:lastRow="0" w:firstColumn="1" w:lastColumn="0" w:oddVBand="0" w:evenVBand="0" w:oddHBand="0" w:evenHBand="0" w:firstRowFirstColumn="0" w:firstRowLastColumn="0" w:lastRowFirstColumn="0" w:lastRowLastColumn="0"/>
            <w:tcW w:w="1734" w:type="dxa"/>
          </w:tcPr>
          <w:p w14:paraId="285CFB46" w14:textId="5CC5420C" w:rsidR="00DE0229" w:rsidRDefault="00DE0229" w:rsidP="00FA353E">
            <w:pPr>
              <w:jc w:val="left"/>
              <w:rPr>
                <w:b w:val="0"/>
                <w:bCs w:val="0"/>
              </w:rPr>
            </w:pPr>
            <w:r>
              <w:rPr>
                <w:rFonts w:hint="eastAsia"/>
                <w:b w:val="0"/>
                <w:bCs w:val="0"/>
              </w:rPr>
              <w:t>cal</w:t>
            </w:r>
          </w:p>
        </w:tc>
        <w:tc>
          <w:tcPr>
            <w:tcW w:w="2323" w:type="dxa"/>
          </w:tcPr>
          <w:p w14:paraId="12206B26" w14:textId="77777777" w:rsidR="00DE0229" w:rsidRDefault="00DE0229" w:rsidP="00FA353E">
            <w:pPr>
              <w:jc w:val="left"/>
              <w:cnfStyle w:val="000000000000" w:firstRow="0" w:lastRow="0" w:firstColumn="0" w:lastColumn="0" w:oddVBand="0" w:evenVBand="0" w:oddHBand="0" w:evenHBand="0" w:firstRowFirstColumn="0" w:firstRowLastColumn="0" w:lastRowFirstColumn="0" w:lastRowLastColumn="0"/>
            </w:pPr>
          </w:p>
        </w:tc>
        <w:tc>
          <w:tcPr>
            <w:tcW w:w="3451" w:type="dxa"/>
          </w:tcPr>
          <w:p w14:paraId="00BB458F" w14:textId="5101495A" w:rsidR="00DE0229" w:rsidRDefault="00DE0229" w:rsidP="00FA353E">
            <w:pPr>
              <w:jc w:val="left"/>
              <w:cnfStyle w:val="000000000000" w:firstRow="0" w:lastRow="0" w:firstColumn="0" w:lastColumn="0" w:oddVBand="0" w:evenVBand="0" w:oddHBand="0" w:evenHBand="0" w:firstRowFirstColumn="0" w:firstRowLastColumn="0" w:lastRowFirstColumn="0" w:lastRowLastColumn="0"/>
              <w:rPr>
                <w:b/>
                <w:bCs/>
              </w:rPr>
            </w:pPr>
            <w:r>
              <w:rPr>
                <w:rFonts w:hint="eastAsia"/>
                <w:b/>
                <w:bCs/>
              </w:rPr>
              <w:t>显示日历的指令</w:t>
            </w:r>
          </w:p>
        </w:tc>
      </w:tr>
      <w:tr w:rsidR="00D12F1E" w:rsidRPr="00FA353E" w14:paraId="2ABD696E" w14:textId="77777777" w:rsidTr="00FA353E">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1734" w:type="dxa"/>
            <w:vMerge w:val="restart"/>
          </w:tcPr>
          <w:p w14:paraId="0E7CF49E" w14:textId="09637688" w:rsidR="00D12F1E" w:rsidRDefault="00D12F1E" w:rsidP="00FA353E">
            <w:pPr>
              <w:jc w:val="left"/>
              <w:rPr>
                <w:b w:val="0"/>
                <w:bCs w:val="0"/>
              </w:rPr>
            </w:pPr>
            <w:r>
              <w:rPr>
                <w:rFonts w:hint="eastAsia"/>
                <w:b w:val="0"/>
                <w:bCs w:val="0"/>
              </w:rPr>
              <w:t>b</w:t>
            </w:r>
            <w:r>
              <w:rPr>
                <w:b w:val="0"/>
                <w:bCs w:val="0"/>
              </w:rPr>
              <w:t>c</w:t>
            </w:r>
          </w:p>
        </w:tc>
        <w:tc>
          <w:tcPr>
            <w:tcW w:w="2323" w:type="dxa"/>
          </w:tcPr>
          <w:p w14:paraId="6AC1137C" w14:textId="77777777" w:rsidR="00D12F1E" w:rsidRDefault="00D12F1E" w:rsidP="00FA353E">
            <w:pPr>
              <w:jc w:val="left"/>
              <w:cnfStyle w:val="000000100000" w:firstRow="0" w:lastRow="0" w:firstColumn="0" w:lastColumn="0" w:oddVBand="0" w:evenVBand="0" w:oddHBand="1" w:evenHBand="0" w:firstRowFirstColumn="0" w:firstRowLastColumn="0" w:lastRowFirstColumn="0" w:lastRowLastColumn="0"/>
            </w:pPr>
          </w:p>
        </w:tc>
        <w:tc>
          <w:tcPr>
            <w:tcW w:w="3451" w:type="dxa"/>
          </w:tcPr>
          <w:p w14:paraId="0C155DD5" w14:textId="13080C13" w:rsidR="00D12F1E" w:rsidRDefault="00D12F1E" w:rsidP="00FA353E">
            <w:pPr>
              <w:jc w:val="left"/>
              <w:cnfStyle w:val="000000100000" w:firstRow="0" w:lastRow="0" w:firstColumn="0" w:lastColumn="0" w:oddVBand="0" w:evenVBand="0" w:oddHBand="1" w:evenHBand="0" w:firstRowFirstColumn="0" w:firstRowLastColumn="0" w:lastRowFirstColumn="0" w:lastRowLastColumn="0"/>
              <w:rPr>
                <w:b/>
                <w:bCs/>
              </w:rPr>
            </w:pPr>
            <w:r>
              <w:rPr>
                <w:rFonts w:hint="eastAsia"/>
                <w:b/>
                <w:bCs/>
              </w:rPr>
              <w:t>简单好用的计算器</w:t>
            </w:r>
          </w:p>
        </w:tc>
      </w:tr>
      <w:tr w:rsidR="00D12F1E" w:rsidRPr="00FA353E" w14:paraId="72ADA734" w14:textId="77777777" w:rsidTr="00FA353E">
        <w:trPr>
          <w:trHeight w:val="60"/>
          <w:jc w:val="center"/>
        </w:trPr>
        <w:tc>
          <w:tcPr>
            <w:cnfStyle w:val="001000000000" w:firstRow="0" w:lastRow="0" w:firstColumn="1" w:lastColumn="0" w:oddVBand="0" w:evenVBand="0" w:oddHBand="0" w:evenHBand="0" w:firstRowFirstColumn="0" w:firstRowLastColumn="0" w:lastRowFirstColumn="0" w:lastRowLastColumn="0"/>
            <w:tcW w:w="1734" w:type="dxa"/>
            <w:vMerge/>
          </w:tcPr>
          <w:p w14:paraId="7F128625" w14:textId="77777777" w:rsidR="00D12F1E" w:rsidRDefault="00D12F1E" w:rsidP="00FA353E">
            <w:pPr>
              <w:jc w:val="left"/>
              <w:rPr>
                <w:b w:val="0"/>
                <w:bCs w:val="0"/>
              </w:rPr>
            </w:pPr>
          </w:p>
        </w:tc>
        <w:tc>
          <w:tcPr>
            <w:tcW w:w="2323" w:type="dxa"/>
          </w:tcPr>
          <w:p w14:paraId="04B1287D" w14:textId="3A7E3A41" w:rsidR="00D12F1E" w:rsidRDefault="00D12F1E" w:rsidP="00FA353E">
            <w:pPr>
              <w:jc w:val="left"/>
              <w:cnfStyle w:val="000000000000" w:firstRow="0" w:lastRow="0" w:firstColumn="0" w:lastColumn="0" w:oddVBand="0" w:evenVBand="0" w:oddHBand="0" w:evenHBand="0" w:firstRowFirstColumn="0" w:firstRowLastColumn="0" w:lastRowFirstColumn="0" w:lastRowLastColumn="0"/>
            </w:pPr>
            <w:r>
              <w:rPr>
                <w:rFonts w:hint="eastAsia"/>
              </w:rPr>
              <w:t>scale=3（小数点保留的位数）</w:t>
            </w:r>
          </w:p>
        </w:tc>
        <w:tc>
          <w:tcPr>
            <w:tcW w:w="3451" w:type="dxa"/>
          </w:tcPr>
          <w:p w14:paraId="1B6AFE62" w14:textId="2B1F8A17" w:rsidR="00D12F1E" w:rsidRDefault="00D12F1E" w:rsidP="00FA353E">
            <w:pPr>
              <w:jc w:val="left"/>
              <w:cnfStyle w:val="000000000000" w:firstRow="0" w:lastRow="0" w:firstColumn="0" w:lastColumn="0" w:oddVBand="0" w:evenVBand="0" w:oddHBand="0" w:evenHBand="0" w:firstRowFirstColumn="0" w:firstRowLastColumn="0" w:lastRowFirstColumn="0" w:lastRowLastColumn="0"/>
              <w:rPr>
                <w:b/>
                <w:bCs/>
              </w:rPr>
            </w:pPr>
            <w:r>
              <w:rPr>
                <w:rFonts w:hint="eastAsia"/>
                <w:b/>
                <w:bCs/>
              </w:rPr>
              <w:t>quit退出</w:t>
            </w:r>
          </w:p>
        </w:tc>
      </w:tr>
      <w:tr w:rsidR="00D12F1E" w:rsidRPr="00FA353E" w14:paraId="0EDD4208" w14:textId="77777777" w:rsidTr="00FA353E">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1734" w:type="dxa"/>
          </w:tcPr>
          <w:p w14:paraId="1294CC8C" w14:textId="77777777" w:rsidR="00D12F1E" w:rsidRDefault="00D12F1E" w:rsidP="00FA353E">
            <w:pPr>
              <w:jc w:val="left"/>
              <w:rPr>
                <w:b w:val="0"/>
                <w:bCs w:val="0"/>
              </w:rPr>
            </w:pPr>
          </w:p>
        </w:tc>
        <w:tc>
          <w:tcPr>
            <w:tcW w:w="2323" w:type="dxa"/>
          </w:tcPr>
          <w:p w14:paraId="7177D858" w14:textId="77777777" w:rsidR="00D12F1E" w:rsidRDefault="00D12F1E" w:rsidP="00FA353E">
            <w:pPr>
              <w:jc w:val="left"/>
              <w:cnfStyle w:val="000000100000" w:firstRow="0" w:lastRow="0" w:firstColumn="0" w:lastColumn="0" w:oddVBand="0" w:evenVBand="0" w:oddHBand="1" w:evenHBand="0" w:firstRowFirstColumn="0" w:firstRowLastColumn="0" w:lastRowFirstColumn="0" w:lastRowLastColumn="0"/>
            </w:pPr>
          </w:p>
        </w:tc>
        <w:tc>
          <w:tcPr>
            <w:tcW w:w="3451" w:type="dxa"/>
          </w:tcPr>
          <w:p w14:paraId="1DB39EBC" w14:textId="77777777" w:rsidR="00D12F1E" w:rsidRDefault="00D12F1E" w:rsidP="00FA353E">
            <w:pPr>
              <w:jc w:val="left"/>
              <w:cnfStyle w:val="000000100000" w:firstRow="0" w:lastRow="0" w:firstColumn="0" w:lastColumn="0" w:oddVBand="0" w:evenVBand="0" w:oddHBand="1" w:evenHBand="0" w:firstRowFirstColumn="0" w:firstRowLastColumn="0" w:lastRowFirstColumn="0" w:lastRowLastColumn="0"/>
              <w:rPr>
                <w:b/>
                <w:bCs/>
              </w:rPr>
            </w:pPr>
          </w:p>
        </w:tc>
      </w:tr>
    </w:tbl>
    <w:p w14:paraId="410CD4CD" w14:textId="77777777" w:rsidR="00D12F1E" w:rsidRDefault="00D12F1E" w:rsidP="0093756F">
      <w:pPr>
        <w:jc w:val="left"/>
      </w:pPr>
    </w:p>
    <w:p w14:paraId="2A62DEE6" w14:textId="73AA0DF7" w:rsidR="00D12F1E" w:rsidRDefault="00D12F1E" w:rsidP="00D12F1E">
      <w:pPr>
        <w:jc w:val="center"/>
      </w:pPr>
      <w:r>
        <w:rPr>
          <w:noProof/>
        </w:rPr>
        <w:drawing>
          <wp:inline distT="0" distB="0" distL="0" distR="0" wp14:anchorId="5DE6BB35" wp14:editId="31A1A5E1">
            <wp:extent cx="2500855" cy="167576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14500" cy="1684908"/>
                    </a:xfrm>
                    <a:prstGeom prst="rect">
                      <a:avLst/>
                    </a:prstGeom>
                  </pic:spPr>
                </pic:pic>
              </a:graphicData>
            </a:graphic>
          </wp:inline>
        </w:drawing>
      </w:r>
    </w:p>
    <w:p w14:paraId="65F030DB" w14:textId="77777777" w:rsidR="00D12F1E" w:rsidRDefault="00D12F1E" w:rsidP="0093756F">
      <w:pPr>
        <w:jc w:val="left"/>
      </w:pPr>
    </w:p>
    <w:p w14:paraId="3B427BDA" w14:textId="2E0DE3FD" w:rsidR="003D5B58" w:rsidRPr="00FA353E" w:rsidRDefault="00DE12D3" w:rsidP="0093756F">
      <w:pPr>
        <w:jc w:val="left"/>
      </w:pPr>
      <w:r w:rsidRPr="00FA353E">
        <w:rPr>
          <w:rFonts w:hint="eastAsia"/>
        </w:rPr>
        <w:t>将消息发布到话题上：</w:t>
      </w:r>
    </w:p>
    <w:tbl>
      <w:tblPr>
        <w:tblStyle w:val="aa"/>
        <w:tblW w:w="8474" w:type="dxa"/>
        <w:tblLook w:val="04A0" w:firstRow="1" w:lastRow="0" w:firstColumn="1" w:lastColumn="0" w:noHBand="0" w:noVBand="1"/>
      </w:tblPr>
      <w:tblGrid>
        <w:gridCol w:w="3397"/>
        <w:gridCol w:w="1475"/>
        <w:gridCol w:w="1801"/>
        <w:gridCol w:w="1801"/>
      </w:tblGrid>
      <w:tr w:rsidR="00561BBB" w14:paraId="3F97F0D6" w14:textId="77777777" w:rsidTr="00DE12D3">
        <w:tc>
          <w:tcPr>
            <w:tcW w:w="3397" w:type="dxa"/>
          </w:tcPr>
          <w:p w14:paraId="3A8EC8C5" w14:textId="080D358D" w:rsidR="00DE12D3" w:rsidRDefault="00DE12D3" w:rsidP="00DE12D3">
            <w:pPr>
              <w:jc w:val="left"/>
            </w:pPr>
            <w:r>
              <w:rPr>
                <w:rFonts w:hint="eastAsia"/>
              </w:rPr>
              <w:t>普通的话题文件</w:t>
            </w:r>
            <w:r w:rsidR="00916DFC">
              <w:rPr>
                <w:rFonts w:hint="eastAsia"/>
              </w:rPr>
              <w:t>topic</w:t>
            </w:r>
            <w:r w:rsidR="00916DFC">
              <w:t>_publisher.py</w:t>
            </w:r>
          </w:p>
        </w:tc>
        <w:tc>
          <w:tcPr>
            <w:tcW w:w="1475" w:type="dxa"/>
          </w:tcPr>
          <w:p w14:paraId="5A20791D" w14:textId="0018A80B" w:rsidR="00DE12D3" w:rsidRDefault="00916DFC" w:rsidP="00DE12D3">
            <w:pPr>
              <w:jc w:val="left"/>
            </w:pPr>
            <w:r>
              <w:rPr>
                <w:rFonts w:hint="eastAsia"/>
              </w:rPr>
              <w:t>语句名字</w:t>
            </w:r>
          </w:p>
        </w:tc>
        <w:tc>
          <w:tcPr>
            <w:tcW w:w="1801" w:type="dxa"/>
          </w:tcPr>
          <w:p w14:paraId="12B9077C" w14:textId="5A7AA541" w:rsidR="00DE12D3" w:rsidRDefault="001E2BEC" w:rsidP="00DE12D3">
            <w:pPr>
              <w:jc w:val="left"/>
            </w:pPr>
            <w:r>
              <w:rPr>
                <w:rFonts w:hint="eastAsia"/>
              </w:rPr>
              <w:t>作用</w:t>
            </w:r>
          </w:p>
        </w:tc>
        <w:tc>
          <w:tcPr>
            <w:tcW w:w="1801" w:type="dxa"/>
          </w:tcPr>
          <w:p w14:paraId="5F60D252" w14:textId="77777777" w:rsidR="00DE12D3" w:rsidRDefault="00DE12D3" w:rsidP="00DE12D3">
            <w:pPr>
              <w:jc w:val="left"/>
            </w:pPr>
          </w:p>
        </w:tc>
      </w:tr>
      <w:tr w:rsidR="00561BBB" w14:paraId="162D12A2" w14:textId="77777777" w:rsidTr="00DE12D3">
        <w:tc>
          <w:tcPr>
            <w:tcW w:w="3397" w:type="dxa"/>
          </w:tcPr>
          <w:p w14:paraId="42FF09F9" w14:textId="3FF9E5AB" w:rsidR="00DE12D3" w:rsidRDefault="00DE12D3" w:rsidP="00DE12D3">
            <w:pPr>
              <w:jc w:val="left"/>
            </w:pPr>
            <w:r>
              <w:rPr>
                <w:rFonts w:hint="eastAsia"/>
              </w:rPr>
              <w:t>#</w:t>
            </w:r>
            <w:r>
              <w:t>!/usr/bin/env python</w:t>
            </w:r>
          </w:p>
        </w:tc>
        <w:tc>
          <w:tcPr>
            <w:tcW w:w="1475" w:type="dxa"/>
          </w:tcPr>
          <w:p w14:paraId="02F90FC6" w14:textId="3AFFA498" w:rsidR="00DE12D3" w:rsidRDefault="00DE12D3" w:rsidP="00DE12D3">
            <w:pPr>
              <w:jc w:val="left"/>
            </w:pPr>
            <w:r>
              <w:rPr>
                <w:rFonts w:hint="eastAsia"/>
              </w:rPr>
              <w:t>s</w:t>
            </w:r>
            <w:r>
              <w:t>hebang</w:t>
            </w:r>
          </w:p>
        </w:tc>
        <w:tc>
          <w:tcPr>
            <w:tcW w:w="1801" w:type="dxa"/>
          </w:tcPr>
          <w:p w14:paraId="4D2E7331" w14:textId="19233565" w:rsidR="00DE12D3" w:rsidRDefault="001E2BEC" w:rsidP="00DE12D3">
            <w:pPr>
              <w:jc w:val="left"/>
            </w:pPr>
            <w:r>
              <w:rPr>
                <w:rFonts w:hint="eastAsia"/>
              </w:rPr>
              <w:t>告诉系统这是一个python文件，应该被传递一个P</w:t>
            </w:r>
            <w:r>
              <w:t>ython</w:t>
            </w:r>
            <w:r>
              <w:rPr>
                <w:rFonts w:hint="eastAsia"/>
              </w:rPr>
              <w:t>解释器</w:t>
            </w:r>
          </w:p>
        </w:tc>
        <w:tc>
          <w:tcPr>
            <w:tcW w:w="1801" w:type="dxa"/>
          </w:tcPr>
          <w:p w14:paraId="0A06018F" w14:textId="4032BFE2" w:rsidR="00DE12D3" w:rsidRDefault="0008417D" w:rsidP="00DE12D3">
            <w:pPr>
              <w:jc w:val="left"/>
            </w:pPr>
            <w:r>
              <w:rPr>
                <w:rFonts w:hint="eastAsia"/>
              </w:rPr>
              <w:t>需要使用chmod</w:t>
            </w:r>
            <w:r>
              <w:t>-linux</w:t>
            </w:r>
            <w:r>
              <w:rPr>
                <w:rFonts w:hint="eastAsia"/>
              </w:rPr>
              <w:t>指令</w:t>
            </w:r>
          </w:p>
        </w:tc>
      </w:tr>
      <w:tr w:rsidR="00561BBB" w14:paraId="7E7190B4" w14:textId="77777777" w:rsidTr="00DE12D3">
        <w:tc>
          <w:tcPr>
            <w:tcW w:w="3397" w:type="dxa"/>
          </w:tcPr>
          <w:p w14:paraId="5A307EEE" w14:textId="7A3A6DB5" w:rsidR="00DE12D3" w:rsidRDefault="00DE12D3" w:rsidP="00DE12D3">
            <w:pPr>
              <w:jc w:val="left"/>
            </w:pPr>
            <w:r>
              <w:rPr>
                <w:rFonts w:hint="eastAsia"/>
              </w:rPr>
              <w:t>i</w:t>
            </w:r>
            <w:r>
              <w:t>mport rospy</w:t>
            </w:r>
          </w:p>
        </w:tc>
        <w:tc>
          <w:tcPr>
            <w:tcW w:w="1475" w:type="dxa"/>
          </w:tcPr>
          <w:p w14:paraId="298E3937" w14:textId="62BAD7A8" w:rsidR="00DE12D3" w:rsidRDefault="00916DFC" w:rsidP="00DE12D3">
            <w:pPr>
              <w:jc w:val="left"/>
            </w:pPr>
            <w:r>
              <w:rPr>
                <w:rFonts w:hint="eastAsia"/>
              </w:rPr>
              <w:t>出现在每一个R</w:t>
            </w:r>
            <w:r>
              <w:t xml:space="preserve">OS </w:t>
            </w:r>
            <w:r>
              <w:rPr>
                <w:rFonts w:hint="eastAsia"/>
              </w:rPr>
              <w:t>pytho</w:t>
            </w:r>
            <w:r>
              <w:t>n</w:t>
            </w:r>
            <w:r>
              <w:rPr>
                <w:rFonts w:hint="eastAsia"/>
              </w:rPr>
              <w:t>中</w:t>
            </w:r>
          </w:p>
        </w:tc>
        <w:tc>
          <w:tcPr>
            <w:tcW w:w="1801" w:type="dxa"/>
          </w:tcPr>
          <w:p w14:paraId="11826581" w14:textId="2CD4230D" w:rsidR="00DE12D3" w:rsidRDefault="00916DFC" w:rsidP="00DE12D3">
            <w:pPr>
              <w:jc w:val="left"/>
            </w:pPr>
            <w:r>
              <w:rPr>
                <w:rFonts w:hint="eastAsia"/>
              </w:rPr>
              <w:t>负责导入我们将要用到的基础功能</w:t>
            </w:r>
          </w:p>
        </w:tc>
        <w:tc>
          <w:tcPr>
            <w:tcW w:w="1801" w:type="dxa"/>
          </w:tcPr>
          <w:p w14:paraId="527CAEB3" w14:textId="77777777" w:rsidR="00DE12D3" w:rsidRDefault="00DE12D3" w:rsidP="00DE12D3">
            <w:pPr>
              <w:jc w:val="left"/>
            </w:pPr>
          </w:p>
        </w:tc>
      </w:tr>
      <w:tr w:rsidR="00561BBB" w14:paraId="19C9AF9D" w14:textId="77777777" w:rsidTr="00DE12D3">
        <w:tc>
          <w:tcPr>
            <w:tcW w:w="3397" w:type="dxa"/>
          </w:tcPr>
          <w:p w14:paraId="65C95581" w14:textId="0A72FBE4" w:rsidR="00DE12D3" w:rsidRDefault="00DE12D3" w:rsidP="00DE12D3">
            <w:pPr>
              <w:jc w:val="left"/>
            </w:pPr>
            <w:r>
              <w:rPr>
                <w:rFonts w:hint="eastAsia"/>
              </w:rPr>
              <w:t>f</w:t>
            </w:r>
            <w:r>
              <w:t xml:space="preserve">rom </w:t>
            </w:r>
            <w:r w:rsidRPr="00916DFC">
              <w:rPr>
                <w:highlight w:val="yellow"/>
              </w:rPr>
              <w:t>std_msgs.msg</w:t>
            </w:r>
            <w:r w:rsidR="00916DFC">
              <w:rPr>
                <w:rFonts w:hint="eastAsia"/>
                <w:highlight w:val="yellow"/>
              </w:rPr>
              <w:t>（包名.</w:t>
            </w:r>
            <w:r w:rsidR="00916DFC">
              <w:rPr>
                <w:highlight w:val="yellow"/>
              </w:rPr>
              <w:t>msg</w:t>
            </w:r>
            <w:r w:rsidR="00916DFC">
              <w:rPr>
                <w:rFonts w:hint="eastAsia"/>
                <w:highlight w:val="yellow"/>
              </w:rPr>
              <w:t>）</w:t>
            </w:r>
            <w:r>
              <w:t xml:space="preserve"> import Int32</w:t>
            </w:r>
          </w:p>
        </w:tc>
        <w:tc>
          <w:tcPr>
            <w:tcW w:w="1475" w:type="dxa"/>
          </w:tcPr>
          <w:p w14:paraId="3B3043C3" w14:textId="0A9D0F25" w:rsidR="00DE12D3" w:rsidRDefault="00916DFC" w:rsidP="00DE12D3">
            <w:pPr>
              <w:jc w:val="left"/>
            </w:pPr>
            <w:r>
              <w:rPr>
                <w:rFonts w:hint="eastAsia"/>
              </w:rPr>
              <w:t>导入我们使用的而消息定义</w:t>
            </w:r>
          </w:p>
        </w:tc>
        <w:tc>
          <w:tcPr>
            <w:tcW w:w="1801" w:type="dxa"/>
          </w:tcPr>
          <w:p w14:paraId="77E22979" w14:textId="5035CE18" w:rsidR="00DE12D3" w:rsidRDefault="00DE12D3" w:rsidP="00DE12D3">
            <w:pPr>
              <w:jc w:val="left"/>
            </w:pPr>
          </w:p>
        </w:tc>
        <w:tc>
          <w:tcPr>
            <w:tcW w:w="1801" w:type="dxa"/>
          </w:tcPr>
          <w:p w14:paraId="3A5E1193" w14:textId="77777777" w:rsidR="00DE12D3" w:rsidRDefault="00DE12D3" w:rsidP="00DE12D3">
            <w:pPr>
              <w:jc w:val="left"/>
            </w:pPr>
          </w:p>
        </w:tc>
      </w:tr>
      <w:tr w:rsidR="00561BBB" w14:paraId="0C7C134F" w14:textId="77777777" w:rsidTr="00DE12D3">
        <w:tc>
          <w:tcPr>
            <w:tcW w:w="3397" w:type="dxa"/>
          </w:tcPr>
          <w:p w14:paraId="381A3418" w14:textId="12405C04" w:rsidR="00916DFC" w:rsidRPr="00916DFC" w:rsidRDefault="00916DFC" w:rsidP="00DE12D3">
            <w:pPr>
              <w:jc w:val="left"/>
              <w:rPr>
                <w:sz w:val="22"/>
                <w:szCs w:val="24"/>
              </w:rPr>
            </w:pPr>
            <w:r>
              <w:rPr>
                <w:rFonts w:hint="eastAsia"/>
              </w:rPr>
              <w:t>&lt;</w:t>
            </w:r>
            <w:r>
              <w:t>depend package=”std_msgs” /</w:t>
            </w:r>
            <w:r>
              <w:rPr>
                <w:sz w:val="22"/>
                <w:szCs w:val="24"/>
              </w:rPr>
              <w:t>&gt;</w:t>
            </w:r>
          </w:p>
        </w:tc>
        <w:tc>
          <w:tcPr>
            <w:tcW w:w="1475" w:type="dxa"/>
          </w:tcPr>
          <w:p w14:paraId="604D3E81" w14:textId="7CE4B3E1" w:rsidR="00916DFC" w:rsidRPr="00916DFC" w:rsidRDefault="00916DFC" w:rsidP="00DE12D3">
            <w:pPr>
              <w:jc w:val="left"/>
            </w:pPr>
            <w:r>
              <w:rPr>
                <w:rFonts w:hint="eastAsia"/>
              </w:rPr>
              <w:t>在package</w:t>
            </w:r>
            <w:r>
              <w:t>.xml</w:t>
            </w:r>
            <w:r>
              <w:rPr>
                <w:rFonts w:hint="eastAsia"/>
              </w:rPr>
              <w:t>文件中添加一个依赖</w:t>
            </w:r>
          </w:p>
        </w:tc>
        <w:tc>
          <w:tcPr>
            <w:tcW w:w="1801" w:type="dxa"/>
          </w:tcPr>
          <w:p w14:paraId="0E63C723" w14:textId="77777777" w:rsidR="00916DFC" w:rsidRDefault="00916DFC" w:rsidP="00DE12D3">
            <w:pPr>
              <w:jc w:val="left"/>
            </w:pPr>
          </w:p>
        </w:tc>
        <w:tc>
          <w:tcPr>
            <w:tcW w:w="1801" w:type="dxa"/>
          </w:tcPr>
          <w:p w14:paraId="24DB4F40" w14:textId="77777777" w:rsidR="00916DFC" w:rsidRDefault="00916DFC" w:rsidP="00DE12D3">
            <w:pPr>
              <w:jc w:val="left"/>
            </w:pPr>
          </w:p>
        </w:tc>
      </w:tr>
      <w:tr w:rsidR="00561BBB" w14:paraId="30E0721E" w14:textId="77777777" w:rsidTr="00DE12D3">
        <w:tc>
          <w:tcPr>
            <w:tcW w:w="3397" w:type="dxa"/>
          </w:tcPr>
          <w:p w14:paraId="4C459887" w14:textId="57384B6F" w:rsidR="00DE12D3" w:rsidRDefault="00DE12D3" w:rsidP="00DE12D3">
            <w:pPr>
              <w:jc w:val="left"/>
            </w:pPr>
            <w:r>
              <w:rPr>
                <w:rFonts w:hint="eastAsia"/>
              </w:rPr>
              <w:t>r</w:t>
            </w:r>
            <w:r>
              <w:t>ospy.init_node(‘topic_publisher’)</w:t>
            </w:r>
          </w:p>
        </w:tc>
        <w:tc>
          <w:tcPr>
            <w:tcW w:w="1475" w:type="dxa"/>
          </w:tcPr>
          <w:p w14:paraId="24F9550D" w14:textId="77777777" w:rsidR="00DE12D3" w:rsidRDefault="00DE12D3" w:rsidP="00DE12D3">
            <w:pPr>
              <w:jc w:val="left"/>
            </w:pPr>
          </w:p>
        </w:tc>
        <w:tc>
          <w:tcPr>
            <w:tcW w:w="1801" w:type="dxa"/>
          </w:tcPr>
          <w:p w14:paraId="0C409DAE" w14:textId="4F916D83" w:rsidR="00DE12D3" w:rsidRDefault="00916DFC" w:rsidP="00DE12D3">
            <w:pPr>
              <w:jc w:val="left"/>
            </w:pPr>
            <w:r>
              <w:rPr>
                <w:rFonts w:hint="eastAsia"/>
              </w:rPr>
              <w:t>初始化节点</w:t>
            </w:r>
          </w:p>
        </w:tc>
        <w:tc>
          <w:tcPr>
            <w:tcW w:w="1801" w:type="dxa"/>
          </w:tcPr>
          <w:p w14:paraId="25EDDA67" w14:textId="77777777" w:rsidR="00DE12D3" w:rsidRDefault="00DE12D3" w:rsidP="00DE12D3">
            <w:pPr>
              <w:jc w:val="left"/>
            </w:pPr>
          </w:p>
        </w:tc>
      </w:tr>
      <w:tr w:rsidR="00561BBB" w14:paraId="2C48BF5D" w14:textId="77777777" w:rsidTr="00DE12D3">
        <w:tc>
          <w:tcPr>
            <w:tcW w:w="3397" w:type="dxa"/>
          </w:tcPr>
          <w:p w14:paraId="40FD0DF4" w14:textId="7116833F" w:rsidR="00DE12D3" w:rsidRDefault="00DE12D3" w:rsidP="00DE12D3">
            <w:pPr>
              <w:jc w:val="left"/>
            </w:pPr>
            <w:r>
              <w:rPr>
                <w:rFonts w:hint="eastAsia"/>
              </w:rPr>
              <w:t>p</w:t>
            </w:r>
            <w:r>
              <w:t>ub = rospy.Publisher(‘counter’,Int32)</w:t>
            </w:r>
          </w:p>
        </w:tc>
        <w:tc>
          <w:tcPr>
            <w:tcW w:w="1475" w:type="dxa"/>
          </w:tcPr>
          <w:p w14:paraId="470D2D38" w14:textId="77777777" w:rsidR="00DE12D3" w:rsidRDefault="00DE12D3" w:rsidP="00DE12D3">
            <w:pPr>
              <w:jc w:val="left"/>
            </w:pPr>
          </w:p>
        </w:tc>
        <w:tc>
          <w:tcPr>
            <w:tcW w:w="1801" w:type="dxa"/>
          </w:tcPr>
          <w:p w14:paraId="5F8CA68B" w14:textId="0BA706A6" w:rsidR="00DE12D3" w:rsidRDefault="00916DFC" w:rsidP="00DE12D3">
            <w:pPr>
              <w:jc w:val="left"/>
            </w:pPr>
            <w:r>
              <w:rPr>
                <w:rFonts w:hint="eastAsia"/>
              </w:rPr>
              <w:t>赋予话题一个</w:t>
            </w:r>
            <w:r w:rsidRPr="00561BBB">
              <w:rPr>
                <w:rFonts w:hint="eastAsia"/>
                <w:b/>
                <w:bCs/>
                <w:highlight w:val="yellow"/>
              </w:rPr>
              <w:t>名字</w:t>
            </w:r>
            <w:r w:rsidRPr="00561BBB">
              <w:rPr>
                <w:rFonts w:hint="eastAsia"/>
                <w:highlight w:val="yellow"/>
              </w:rPr>
              <w:t>(</w:t>
            </w:r>
            <w:r w:rsidRPr="00561BBB">
              <w:rPr>
                <w:highlight w:val="yellow"/>
              </w:rPr>
              <w:t>counter)</w:t>
            </w:r>
            <w:r>
              <w:rPr>
                <w:rFonts w:hint="eastAsia"/>
              </w:rPr>
              <w:t>并说明该话题上发布的</w:t>
            </w:r>
            <w:r w:rsidRPr="00561BBB">
              <w:rPr>
                <w:rFonts w:hint="eastAsia"/>
                <w:b/>
                <w:bCs/>
                <w:highlight w:val="yellow"/>
              </w:rPr>
              <w:t>消息类型</w:t>
            </w:r>
            <w:r>
              <w:rPr>
                <w:rFonts w:hint="eastAsia"/>
              </w:rPr>
              <w:t>（Int</w:t>
            </w:r>
            <w:r>
              <w:t xml:space="preserve"> 32</w:t>
            </w:r>
            <w:r>
              <w:rPr>
                <w:rFonts w:hint="eastAsia"/>
              </w:rPr>
              <w:t>）</w:t>
            </w:r>
          </w:p>
        </w:tc>
        <w:tc>
          <w:tcPr>
            <w:tcW w:w="1801" w:type="dxa"/>
          </w:tcPr>
          <w:p w14:paraId="31DDFD3C" w14:textId="77777777" w:rsidR="00DE12D3" w:rsidRDefault="00DE12D3" w:rsidP="00DE12D3">
            <w:pPr>
              <w:jc w:val="left"/>
            </w:pPr>
          </w:p>
        </w:tc>
      </w:tr>
      <w:tr w:rsidR="00561BBB" w14:paraId="12A2BD78" w14:textId="77777777" w:rsidTr="00DE12D3">
        <w:tc>
          <w:tcPr>
            <w:tcW w:w="3397" w:type="dxa"/>
          </w:tcPr>
          <w:p w14:paraId="3187F74A" w14:textId="12E57281" w:rsidR="00DE12D3" w:rsidRPr="00DE12D3" w:rsidRDefault="00DE12D3" w:rsidP="00DE12D3">
            <w:pPr>
              <w:jc w:val="left"/>
            </w:pPr>
            <w:r>
              <w:t>rate = rospy.Rate(2)</w:t>
            </w:r>
          </w:p>
        </w:tc>
        <w:tc>
          <w:tcPr>
            <w:tcW w:w="1475" w:type="dxa"/>
          </w:tcPr>
          <w:p w14:paraId="4826A6DB" w14:textId="27325E2F" w:rsidR="00DE12D3" w:rsidRDefault="00561BBB" w:rsidP="00DE12D3">
            <w:pPr>
              <w:jc w:val="left"/>
            </w:pPr>
            <w:r>
              <w:rPr>
                <w:rFonts w:hint="eastAsia"/>
              </w:rPr>
              <w:t>设置速率，单位是H</w:t>
            </w:r>
            <w:r>
              <w:t>Z</w:t>
            </w:r>
            <w:r>
              <w:rPr>
                <w:rFonts w:hint="eastAsia"/>
              </w:rPr>
              <w:t>，表示我们发布消息的速率</w:t>
            </w:r>
          </w:p>
        </w:tc>
        <w:tc>
          <w:tcPr>
            <w:tcW w:w="1801" w:type="dxa"/>
          </w:tcPr>
          <w:p w14:paraId="0DDBE94B" w14:textId="3BB4BEF6" w:rsidR="00DE12D3" w:rsidRDefault="00561BBB" w:rsidP="00DE12D3">
            <w:pPr>
              <w:jc w:val="left"/>
            </w:pPr>
            <w:r>
              <w:rPr>
                <w:rFonts w:hint="eastAsia"/>
              </w:rPr>
              <w:t>在话题上发布消息</w:t>
            </w:r>
          </w:p>
        </w:tc>
        <w:tc>
          <w:tcPr>
            <w:tcW w:w="1801" w:type="dxa"/>
          </w:tcPr>
          <w:p w14:paraId="48918B88" w14:textId="7FEB4BE2" w:rsidR="00DE12D3" w:rsidRDefault="00561BBB" w:rsidP="00DE12D3">
            <w:pPr>
              <w:jc w:val="left"/>
            </w:pPr>
            <w:r>
              <w:rPr>
                <w:rFonts w:hint="eastAsia"/>
              </w:rPr>
              <w:t>这句话的意思是：每秒发布两次消息</w:t>
            </w:r>
          </w:p>
        </w:tc>
      </w:tr>
      <w:tr w:rsidR="00561BBB" w14:paraId="38EB78E4" w14:textId="77777777" w:rsidTr="00DE12D3">
        <w:tc>
          <w:tcPr>
            <w:tcW w:w="3397" w:type="dxa"/>
          </w:tcPr>
          <w:p w14:paraId="23090608" w14:textId="0BBF21BE" w:rsidR="00DE12D3" w:rsidRDefault="00DE12D3" w:rsidP="00DE12D3">
            <w:pPr>
              <w:jc w:val="left"/>
            </w:pPr>
            <w:r>
              <w:rPr>
                <w:rFonts w:hint="eastAsia"/>
              </w:rPr>
              <w:t>c</w:t>
            </w:r>
            <w:r>
              <w:t>ount = 0</w:t>
            </w:r>
          </w:p>
        </w:tc>
        <w:tc>
          <w:tcPr>
            <w:tcW w:w="1475" w:type="dxa"/>
          </w:tcPr>
          <w:p w14:paraId="2C392EC2" w14:textId="77777777" w:rsidR="00DE12D3" w:rsidRDefault="00DE12D3" w:rsidP="00DE12D3">
            <w:pPr>
              <w:jc w:val="left"/>
            </w:pPr>
          </w:p>
        </w:tc>
        <w:tc>
          <w:tcPr>
            <w:tcW w:w="1801" w:type="dxa"/>
          </w:tcPr>
          <w:p w14:paraId="28C397C1" w14:textId="296646DA" w:rsidR="00DE12D3" w:rsidRDefault="00561BBB" w:rsidP="00DE12D3">
            <w:pPr>
              <w:jc w:val="left"/>
            </w:pPr>
            <w:r>
              <w:rPr>
                <w:rFonts w:hint="eastAsia"/>
              </w:rPr>
              <w:t>计数器初始值为0</w:t>
            </w:r>
          </w:p>
        </w:tc>
        <w:tc>
          <w:tcPr>
            <w:tcW w:w="1801" w:type="dxa"/>
          </w:tcPr>
          <w:p w14:paraId="72A18154" w14:textId="77777777" w:rsidR="00DE12D3" w:rsidRDefault="00DE12D3" w:rsidP="00DE12D3">
            <w:pPr>
              <w:jc w:val="left"/>
            </w:pPr>
          </w:p>
        </w:tc>
      </w:tr>
      <w:tr w:rsidR="00561BBB" w14:paraId="03CAA587" w14:textId="77777777" w:rsidTr="00DE12D3">
        <w:tc>
          <w:tcPr>
            <w:tcW w:w="3397" w:type="dxa"/>
          </w:tcPr>
          <w:p w14:paraId="75A715F0" w14:textId="77777777" w:rsidR="002F79D1" w:rsidRDefault="00DE12D3" w:rsidP="00DE12D3">
            <w:pPr>
              <w:jc w:val="left"/>
            </w:pPr>
            <w:r>
              <w:rPr>
                <w:rFonts w:hint="eastAsia"/>
              </w:rPr>
              <w:t>w</w:t>
            </w:r>
            <w:r>
              <w:t>hile not rospy.is_shutdown</w:t>
            </w:r>
            <w:r w:rsidR="002F79D1">
              <w:t>():</w:t>
            </w:r>
          </w:p>
          <w:p w14:paraId="2D9EA180" w14:textId="77777777" w:rsidR="002F79D1" w:rsidRDefault="002F79D1" w:rsidP="00DE12D3">
            <w:pPr>
              <w:jc w:val="left"/>
            </w:pPr>
            <w:r>
              <w:rPr>
                <w:rFonts w:hint="eastAsia"/>
              </w:rPr>
              <w:t xml:space="preserve"> </w:t>
            </w:r>
            <w:r>
              <w:t xml:space="preserve"> pub.publish(count)</w:t>
            </w:r>
          </w:p>
          <w:p w14:paraId="3C6598CB" w14:textId="77777777" w:rsidR="002F79D1" w:rsidRDefault="002F79D1" w:rsidP="00DE12D3">
            <w:pPr>
              <w:jc w:val="left"/>
            </w:pPr>
            <w:r>
              <w:rPr>
                <w:rFonts w:hint="eastAsia"/>
              </w:rPr>
              <w:t xml:space="preserve"> </w:t>
            </w:r>
            <w:r>
              <w:t xml:space="preserve"> count +=1</w:t>
            </w:r>
          </w:p>
          <w:p w14:paraId="0720FD96" w14:textId="71F59C0E" w:rsidR="002F79D1" w:rsidRDefault="002F79D1" w:rsidP="002F79D1">
            <w:pPr>
              <w:ind w:firstLineChars="100" w:firstLine="210"/>
              <w:jc w:val="left"/>
            </w:pPr>
            <w:r>
              <w:rPr>
                <w:rFonts w:hint="eastAsia"/>
              </w:rPr>
              <w:t>r</w:t>
            </w:r>
            <w:r>
              <w:t>ate.sleep()</w:t>
            </w:r>
          </w:p>
        </w:tc>
        <w:tc>
          <w:tcPr>
            <w:tcW w:w="1475" w:type="dxa"/>
          </w:tcPr>
          <w:p w14:paraId="17AD13AD" w14:textId="51A7C8B3" w:rsidR="00DE12D3" w:rsidRDefault="00561BBB" w:rsidP="00DE12D3">
            <w:pPr>
              <w:jc w:val="left"/>
            </w:pPr>
            <w:r>
              <w:rPr>
                <w:rFonts w:hint="eastAsia"/>
              </w:rPr>
              <w:t>如果节点已经准备好要被关闭了，则</w:t>
            </w:r>
            <w:r>
              <w:rPr>
                <w:rFonts w:hint="eastAsia"/>
              </w:rPr>
              <w:lastRenderedPageBreak/>
              <w:t>is_shutdown</w:t>
            </w:r>
            <w:r>
              <w:t>()</w:t>
            </w:r>
            <w:r>
              <w:rPr>
                <w:rFonts w:hint="eastAsia"/>
              </w:rPr>
              <w:t>函数返回一个True</w:t>
            </w:r>
            <w:r>
              <w:t>,</w:t>
            </w:r>
            <w:r>
              <w:rPr>
                <w:rFonts w:hint="eastAsia"/>
              </w:rPr>
              <w:t>反之返回一个False</w:t>
            </w:r>
          </w:p>
        </w:tc>
        <w:tc>
          <w:tcPr>
            <w:tcW w:w="1801" w:type="dxa"/>
          </w:tcPr>
          <w:p w14:paraId="65D87F74" w14:textId="6DDE380C" w:rsidR="00DE12D3" w:rsidRDefault="00561BBB" w:rsidP="00DE12D3">
            <w:pPr>
              <w:jc w:val="left"/>
            </w:pPr>
            <w:r>
              <w:rPr>
                <w:rFonts w:hint="eastAsia"/>
              </w:rPr>
              <w:lastRenderedPageBreak/>
              <w:t>决定是否退出循环</w:t>
            </w:r>
          </w:p>
        </w:tc>
        <w:tc>
          <w:tcPr>
            <w:tcW w:w="1801" w:type="dxa"/>
          </w:tcPr>
          <w:p w14:paraId="128D9A9A" w14:textId="77777777" w:rsidR="00DE12D3" w:rsidRDefault="00561BBB" w:rsidP="00DE12D3">
            <w:pPr>
              <w:jc w:val="left"/>
            </w:pPr>
            <w:r>
              <w:rPr>
                <w:rFonts w:hint="eastAsia"/>
              </w:rPr>
              <w:t>rate</w:t>
            </w:r>
            <w:r>
              <w:t>.sleep</w:t>
            </w:r>
            <w:r>
              <w:rPr>
                <w:rFonts w:hint="eastAsia"/>
              </w:rPr>
              <w:t>（）让程序睡眠一会，从而保证while循环体执行频率</w:t>
            </w:r>
            <w:r>
              <w:rPr>
                <w:rFonts w:hint="eastAsia"/>
              </w:rPr>
              <w:lastRenderedPageBreak/>
              <w:t>大约为2</w:t>
            </w:r>
            <w:r>
              <w:t>H</w:t>
            </w:r>
            <w:r>
              <w:rPr>
                <w:rFonts w:hint="eastAsia"/>
              </w:rPr>
              <w:t>z</w:t>
            </w:r>
          </w:p>
          <w:p w14:paraId="3D9E7A67" w14:textId="79782E1A" w:rsidR="00CB2CCA" w:rsidRDefault="00CB2CCA" w:rsidP="00DE12D3">
            <w:pPr>
              <w:jc w:val="left"/>
            </w:pPr>
          </w:p>
        </w:tc>
      </w:tr>
      <w:tr w:rsidR="00561BBB" w14:paraId="5AD56E25" w14:textId="77777777" w:rsidTr="00DE12D3">
        <w:tc>
          <w:tcPr>
            <w:tcW w:w="3397" w:type="dxa"/>
          </w:tcPr>
          <w:p w14:paraId="2AAD982F" w14:textId="77777777" w:rsidR="00DE12D3" w:rsidRDefault="00DE12D3" w:rsidP="00DE12D3">
            <w:pPr>
              <w:jc w:val="left"/>
            </w:pPr>
          </w:p>
        </w:tc>
        <w:tc>
          <w:tcPr>
            <w:tcW w:w="1475" w:type="dxa"/>
          </w:tcPr>
          <w:p w14:paraId="60B41D96" w14:textId="77777777" w:rsidR="00DE12D3" w:rsidRDefault="00DE12D3" w:rsidP="00DE12D3">
            <w:pPr>
              <w:jc w:val="left"/>
            </w:pPr>
          </w:p>
        </w:tc>
        <w:tc>
          <w:tcPr>
            <w:tcW w:w="1801" w:type="dxa"/>
          </w:tcPr>
          <w:p w14:paraId="78DFED83" w14:textId="77777777" w:rsidR="00DE12D3" w:rsidRDefault="00DE12D3" w:rsidP="00DE12D3">
            <w:pPr>
              <w:jc w:val="left"/>
            </w:pPr>
          </w:p>
        </w:tc>
        <w:tc>
          <w:tcPr>
            <w:tcW w:w="1801" w:type="dxa"/>
          </w:tcPr>
          <w:p w14:paraId="41A7BB9E" w14:textId="77777777" w:rsidR="00DE12D3" w:rsidRDefault="00DE12D3" w:rsidP="00DE12D3">
            <w:pPr>
              <w:jc w:val="left"/>
            </w:pPr>
          </w:p>
        </w:tc>
      </w:tr>
    </w:tbl>
    <w:p w14:paraId="4A6CDB80" w14:textId="7670B819" w:rsidR="00DE12D3" w:rsidRDefault="00DE12D3" w:rsidP="0093756F">
      <w:pPr>
        <w:jc w:val="left"/>
      </w:pPr>
    </w:p>
    <w:tbl>
      <w:tblPr>
        <w:tblStyle w:val="aa"/>
        <w:tblW w:w="0" w:type="auto"/>
        <w:tblLook w:val="04A0" w:firstRow="1" w:lastRow="0" w:firstColumn="1" w:lastColumn="0" w:noHBand="0" w:noVBand="1"/>
      </w:tblPr>
      <w:tblGrid>
        <w:gridCol w:w="2074"/>
        <w:gridCol w:w="2074"/>
        <w:gridCol w:w="2074"/>
        <w:gridCol w:w="2074"/>
      </w:tblGrid>
      <w:tr w:rsidR="002F79D1" w14:paraId="767A6DF4" w14:textId="77777777" w:rsidTr="002F79D1">
        <w:tc>
          <w:tcPr>
            <w:tcW w:w="2074" w:type="dxa"/>
          </w:tcPr>
          <w:p w14:paraId="77019C81" w14:textId="65541D2B" w:rsidR="002F79D1" w:rsidRDefault="002F79D1" w:rsidP="0093756F">
            <w:pPr>
              <w:jc w:val="left"/>
            </w:pPr>
            <w:r>
              <w:rPr>
                <w:rFonts w:hint="eastAsia"/>
              </w:rPr>
              <w:t>订阅一个话题</w:t>
            </w:r>
          </w:p>
        </w:tc>
        <w:tc>
          <w:tcPr>
            <w:tcW w:w="2074" w:type="dxa"/>
          </w:tcPr>
          <w:p w14:paraId="13DDFF45" w14:textId="77777777" w:rsidR="002F79D1" w:rsidRDefault="002F79D1" w:rsidP="0093756F">
            <w:pPr>
              <w:jc w:val="left"/>
            </w:pPr>
          </w:p>
        </w:tc>
        <w:tc>
          <w:tcPr>
            <w:tcW w:w="2074" w:type="dxa"/>
          </w:tcPr>
          <w:p w14:paraId="4696BE07" w14:textId="77777777" w:rsidR="002F79D1" w:rsidRDefault="002F79D1" w:rsidP="0093756F">
            <w:pPr>
              <w:jc w:val="left"/>
            </w:pPr>
          </w:p>
        </w:tc>
        <w:tc>
          <w:tcPr>
            <w:tcW w:w="2074" w:type="dxa"/>
          </w:tcPr>
          <w:p w14:paraId="2004E2B8" w14:textId="77777777" w:rsidR="002F79D1" w:rsidRDefault="002F79D1" w:rsidP="0093756F">
            <w:pPr>
              <w:jc w:val="left"/>
            </w:pPr>
          </w:p>
        </w:tc>
      </w:tr>
      <w:tr w:rsidR="002F79D1" w14:paraId="2DD2E9E4" w14:textId="77777777" w:rsidTr="002F79D1">
        <w:tc>
          <w:tcPr>
            <w:tcW w:w="2074" w:type="dxa"/>
          </w:tcPr>
          <w:p w14:paraId="51D923EC" w14:textId="77777777" w:rsidR="002F79D1" w:rsidRDefault="002F79D1" w:rsidP="0093756F">
            <w:pPr>
              <w:jc w:val="left"/>
            </w:pPr>
          </w:p>
        </w:tc>
        <w:tc>
          <w:tcPr>
            <w:tcW w:w="2074" w:type="dxa"/>
          </w:tcPr>
          <w:p w14:paraId="1243FF5C" w14:textId="77777777" w:rsidR="002F79D1" w:rsidRDefault="002F79D1" w:rsidP="0093756F">
            <w:pPr>
              <w:jc w:val="left"/>
            </w:pPr>
          </w:p>
        </w:tc>
        <w:tc>
          <w:tcPr>
            <w:tcW w:w="2074" w:type="dxa"/>
          </w:tcPr>
          <w:p w14:paraId="55A8321B" w14:textId="77777777" w:rsidR="002F79D1" w:rsidRDefault="002F79D1" w:rsidP="0093756F">
            <w:pPr>
              <w:jc w:val="left"/>
            </w:pPr>
          </w:p>
        </w:tc>
        <w:tc>
          <w:tcPr>
            <w:tcW w:w="2074" w:type="dxa"/>
          </w:tcPr>
          <w:p w14:paraId="30970CCD" w14:textId="77777777" w:rsidR="002F79D1" w:rsidRDefault="002F79D1" w:rsidP="0093756F">
            <w:pPr>
              <w:jc w:val="left"/>
            </w:pPr>
          </w:p>
        </w:tc>
      </w:tr>
      <w:tr w:rsidR="002F79D1" w14:paraId="4B76C988" w14:textId="77777777" w:rsidTr="002F79D1">
        <w:tc>
          <w:tcPr>
            <w:tcW w:w="2074" w:type="dxa"/>
          </w:tcPr>
          <w:p w14:paraId="0F63AC5E" w14:textId="77777777" w:rsidR="002F79D1" w:rsidRDefault="002F79D1" w:rsidP="0093756F">
            <w:pPr>
              <w:jc w:val="left"/>
            </w:pPr>
          </w:p>
        </w:tc>
        <w:tc>
          <w:tcPr>
            <w:tcW w:w="2074" w:type="dxa"/>
          </w:tcPr>
          <w:p w14:paraId="7DD85222" w14:textId="77777777" w:rsidR="002F79D1" w:rsidRDefault="002F79D1" w:rsidP="0093756F">
            <w:pPr>
              <w:jc w:val="left"/>
            </w:pPr>
          </w:p>
        </w:tc>
        <w:tc>
          <w:tcPr>
            <w:tcW w:w="2074" w:type="dxa"/>
          </w:tcPr>
          <w:p w14:paraId="6ED3E732" w14:textId="77777777" w:rsidR="002F79D1" w:rsidRDefault="002F79D1" w:rsidP="0093756F">
            <w:pPr>
              <w:jc w:val="left"/>
            </w:pPr>
          </w:p>
        </w:tc>
        <w:tc>
          <w:tcPr>
            <w:tcW w:w="2074" w:type="dxa"/>
          </w:tcPr>
          <w:p w14:paraId="52596B50" w14:textId="77777777" w:rsidR="002F79D1" w:rsidRDefault="002F79D1" w:rsidP="0093756F">
            <w:pPr>
              <w:jc w:val="left"/>
            </w:pPr>
          </w:p>
        </w:tc>
      </w:tr>
      <w:tr w:rsidR="002F79D1" w14:paraId="4A827959" w14:textId="77777777" w:rsidTr="002F79D1">
        <w:tc>
          <w:tcPr>
            <w:tcW w:w="2074" w:type="dxa"/>
          </w:tcPr>
          <w:p w14:paraId="271E4EB5" w14:textId="77777777" w:rsidR="002F79D1" w:rsidRDefault="002F79D1" w:rsidP="0093756F">
            <w:pPr>
              <w:jc w:val="left"/>
            </w:pPr>
          </w:p>
        </w:tc>
        <w:tc>
          <w:tcPr>
            <w:tcW w:w="2074" w:type="dxa"/>
          </w:tcPr>
          <w:p w14:paraId="50BE4999" w14:textId="77777777" w:rsidR="002F79D1" w:rsidRDefault="002F79D1" w:rsidP="0093756F">
            <w:pPr>
              <w:jc w:val="left"/>
            </w:pPr>
          </w:p>
        </w:tc>
        <w:tc>
          <w:tcPr>
            <w:tcW w:w="2074" w:type="dxa"/>
          </w:tcPr>
          <w:p w14:paraId="2F1A563D" w14:textId="77777777" w:rsidR="002F79D1" w:rsidRDefault="002F79D1" w:rsidP="0093756F">
            <w:pPr>
              <w:jc w:val="left"/>
            </w:pPr>
          </w:p>
        </w:tc>
        <w:tc>
          <w:tcPr>
            <w:tcW w:w="2074" w:type="dxa"/>
          </w:tcPr>
          <w:p w14:paraId="206B2BF7" w14:textId="77777777" w:rsidR="002F79D1" w:rsidRDefault="002F79D1" w:rsidP="0093756F">
            <w:pPr>
              <w:jc w:val="left"/>
            </w:pPr>
          </w:p>
        </w:tc>
      </w:tr>
      <w:tr w:rsidR="002F79D1" w14:paraId="3FB62310" w14:textId="77777777" w:rsidTr="002F79D1">
        <w:tc>
          <w:tcPr>
            <w:tcW w:w="2074" w:type="dxa"/>
          </w:tcPr>
          <w:p w14:paraId="0A762447" w14:textId="77777777" w:rsidR="002F79D1" w:rsidRDefault="002F79D1" w:rsidP="0093756F">
            <w:pPr>
              <w:jc w:val="left"/>
            </w:pPr>
          </w:p>
        </w:tc>
        <w:tc>
          <w:tcPr>
            <w:tcW w:w="2074" w:type="dxa"/>
          </w:tcPr>
          <w:p w14:paraId="715A5C35" w14:textId="77777777" w:rsidR="002F79D1" w:rsidRDefault="002F79D1" w:rsidP="0093756F">
            <w:pPr>
              <w:jc w:val="left"/>
            </w:pPr>
          </w:p>
        </w:tc>
        <w:tc>
          <w:tcPr>
            <w:tcW w:w="2074" w:type="dxa"/>
          </w:tcPr>
          <w:p w14:paraId="329041BC" w14:textId="77777777" w:rsidR="002F79D1" w:rsidRDefault="002F79D1" w:rsidP="0093756F">
            <w:pPr>
              <w:jc w:val="left"/>
            </w:pPr>
          </w:p>
        </w:tc>
        <w:tc>
          <w:tcPr>
            <w:tcW w:w="2074" w:type="dxa"/>
          </w:tcPr>
          <w:p w14:paraId="63369319" w14:textId="77777777" w:rsidR="002F79D1" w:rsidRDefault="002F79D1" w:rsidP="0093756F">
            <w:pPr>
              <w:jc w:val="left"/>
            </w:pPr>
          </w:p>
        </w:tc>
      </w:tr>
      <w:tr w:rsidR="002F79D1" w14:paraId="028BC59D" w14:textId="77777777" w:rsidTr="002F79D1">
        <w:tc>
          <w:tcPr>
            <w:tcW w:w="2074" w:type="dxa"/>
          </w:tcPr>
          <w:p w14:paraId="496BF5C1" w14:textId="77777777" w:rsidR="002F79D1" w:rsidRDefault="002F79D1" w:rsidP="0093756F">
            <w:pPr>
              <w:jc w:val="left"/>
            </w:pPr>
          </w:p>
        </w:tc>
        <w:tc>
          <w:tcPr>
            <w:tcW w:w="2074" w:type="dxa"/>
          </w:tcPr>
          <w:p w14:paraId="4DBFB7E4" w14:textId="77777777" w:rsidR="002F79D1" w:rsidRDefault="002F79D1" w:rsidP="0093756F">
            <w:pPr>
              <w:jc w:val="left"/>
            </w:pPr>
          </w:p>
        </w:tc>
        <w:tc>
          <w:tcPr>
            <w:tcW w:w="2074" w:type="dxa"/>
          </w:tcPr>
          <w:p w14:paraId="4EFE8A4E" w14:textId="77777777" w:rsidR="002F79D1" w:rsidRDefault="002F79D1" w:rsidP="0093756F">
            <w:pPr>
              <w:jc w:val="left"/>
            </w:pPr>
          </w:p>
        </w:tc>
        <w:tc>
          <w:tcPr>
            <w:tcW w:w="2074" w:type="dxa"/>
          </w:tcPr>
          <w:p w14:paraId="160CC26E" w14:textId="77777777" w:rsidR="002F79D1" w:rsidRDefault="002F79D1" w:rsidP="0093756F">
            <w:pPr>
              <w:jc w:val="left"/>
            </w:pPr>
          </w:p>
        </w:tc>
      </w:tr>
    </w:tbl>
    <w:p w14:paraId="5D539064" w14:textId="77777777" w:rsidR="002F79D1" w:rsidRPr="00DE12D3" w:rsidRDefault="002F79D1" w:rsidP="0093756F">
      <w:pPr>
        <w:jc w:val="left"/>
      </w:pPr>
    </w:p>
    <w:p w14:paraId="0D8736DF" w14:textId="7CA9B861" w:rsidR="00DE12D3" w:rsidRDefault="003B1121" w:rsidP="0093756F">
      <w:pPr>
        <w:jc w:val="left"/>
      </w:pPr>
      <w:r>
        <w:rPr>
          <w:rFonts w:hint="eastAsia"/>
        </w:rPr>
        <w:t>解压 tar</w:t>
      </w:r>
      <w:r>
        <w:t xml:space="preserve"> -xzvf DBow3</w:t>
      </w:r>
    </w:p>
    <w:tbl>
      <w:tblPr>
        <w:tblStyle w:val="aa"/>
        <w:tblW w:w="0" w:type="auto"/>
        <w:tblLook w:val="04A0" w:firstRow="1" w:lastRow="0" w:firstColumn="1" w:lastColumn="0" w:noHBand="0" w:noVBand="1"/>
      </w:tblPr>
      <w:tblGrid>
        <w:gridCol w:w="4148"/>
        <w:gridCol w:w="4148"/>
      </w:tblGrid>
      <w:tr w:rsidR="00C96806" w14:paraId="48C28926" w14:textId="77777777" w:rsidTr="00C96806">
        <w:trPr>
          <w:ins w:id="514" w:author="唐 娜" w:date="2020-05-14T10:25:00Z"/>
        </w:trPr>
        <w:tc>
          <w:tcPr>
            <w:tcW w:w="4148" w:type="dxa"/>
          </w:tcPr>
          <w:p w14:paraId="4F441F0D" w14:textId="128AA6E0" w:rsidR="00C96806" w:rsidRDefault="00C96806" w:rsidP="0093756F">
            <w:pPr>
              <w:jc w:val="left"/>
              <w:rPr>
                <w:ins w:id="515" w:author="唐 娜" w:date="2020-05-14T10:25:00Z"/>
              </w:rPr>
            </w:pPr>
            <w:ins w:id="516" w:author="唐 娜" w:date="2020-05-14T10:25:00Z">
              <w:r>
                <w:t>C</w:t>
              </w:r>
              <w:r>
                <w:rPr>
                  <w:rFonts w:hint="eastAsia"/>
                </w:rPr>
                <w:t>make</w:t>
              </w:r>
            </w:ins>
          </w:p>
        </w:tc>
        <w:tc>
          <w:tcPr>
            <w:tcW w:w="4148" w:type="dxa"/>
          </w:tcPr>
          <w:p w14:paraId="03680633" w14:textId="77777777" w:rsidR="00C96806" w:rsidRDefault="00C96806" w:rsidP="0093756F">
            <w:pPr>
              <w:jc w:val="left"/>
              <w:rPr>
                <w:ins w:id="517" w:author="唐 娜" w:date="2020-05-14T10:25:00Z"/>
              </w:rPr>
            </w:pPr>
          </w:p>
        </w:tc>
      </w:tr>
      <w:tr w:rsidR="00C96806" w14:paraId="4402CA23" w14:textId="77777777" w:rsidTr="00C96806">
        <w:trPr>
          <w:ins w:id="518" w:author="唐 娜" w:date="2020-05-14T10:25:00Z"/>
        </w:trPr>
        <w:tc>
          <w:tcPr>
            <w:tcW w:w="4148" w:type="dxa"/>
          </w:tcPr>
          <w:p w14:paraId="6A14609A" w14:textId="0CBF36B1" w:rsidR="00C96806" w:rsidRDefault="00C96806" w:rsidP="0093756F">
            <w:pPr>
              <w:jc w:val="left"/>
              <w:rPr>
                <w:ins w:id="519" w:author="唐 娜" w:date="2020-05-14T10:25:00Z"/>
              </w:rPr>
            </w:pPr>
            <w:ins w:id="520" w:author="唐 娜" w:date="2020-05-14T10:25:00Z">
              <w:r>
                <w:rPr>
                  <w:rFonts w:hint="eastAsia"/>
                </w:rPr>
                <w:t>s</w:t>
              </w:r>
              <w:r>
                <w:t>vn</w:t>
              </w:r>
            </w:ins>
          </w:p>
        </w:tc>
        <w:tc>
          <w:tcPr>
            <w:tcW w:w="4148" w:type="dxa"/>
          </w:tcPr>
          <w:p w14:paraId="2ACAE012" w14:textId="77777777" w:rsidR="00C96806" w:rsidRDefault="00C96806" w:rsidP="0093756F">
            <w:pPr>
              <w:jc w:val="left"/>
              <w:rPr>
                <w:ins w:id="521" w:author="唐 娜" w:date="2020-05-14T10:25:00Z"/>
              </w:rPr>
            </w:pPr>
          </w:p>
        </w:tc>
      </w:tr>
      <w:tr w:rsidR="00C96806" w14:paraId="6F9F74D4" w14:textId="77777777" w:rsidTr="00C96806">
        <w:trPr>
          <w:ins w:id="522" w:author="唐 娜" w:date="2020-05-14T10:25:00Z"/>
        </w:trPr>
        <w:tc>
          <w:tcPr>
            <w:tcW w:w="4148" w:type="dxa"/>
          </w:tcPr>
          <w:p w14:paraId="3A117203" w14:textId="545E0B1C" w:rsidR="00C96806" w:rsidRDefault="00C96806" w:rsidP="0093756F">
            <w:pPr>
              <w:jc w:val="left"/>
              <w:rPr>
                <w:ins w:id="523" w:author="唐 娜" w:date="2020-05-14T10:25:00Z"/>
              </w:rPr>
            </w:pPr>
            <w:ins w:id="524" w:author="唐 娜" w:date="2020-05-14T10:25:00Z">
              <w:r>
                <w:rPr>
                  <w:rFonts w:hint="eastAsia"/>
                </w:rPr>
                <w:t>m</w:t>
              </w:r>
              <w:r>
                <w:t xml:space="preserve">ake </w:t>
              </w:r>
            </w:ins>
          </w:p>
        </w:tc>
        <w:tc>
          <w:tcPr>
            <w:tcW w:w="4148" w:type="dxa"/>
          </w:tcPr>
          <w:p w14:paraId="4A4FBA00" w14:textId="77777777" w:rsidR="00C96806" w:rsidRDefault="00C96806" w:rsidP="0093756F">
            <w:pPr>
              <w:jc w:val="left"/>
              <w:rPr>
                <w:ins w:id="525" w:author="唐 娜" w:date="2020-05-14T10:25:00Z"/>
              </w:rPr>
            </w:pPr>
          </w:p>
        </w:tc>
      </w:tr>
      <w:tr w:rsidR="00C96806" w14:paraId="2BDD8D83" w14:textId="77777777" w:rsidTr="00C96806">
        <w:trPr>
          <w:ins w:id="526" w:author="唐 娜" w:date="2020-05-14T10:25:00Z"/>
        </w:trPr>
        <w:tc>
          <w:tcPr>
            <w:tcW w:w="4148" w:type="dxa"/>
          </w:tcPr>
          <w:p w14:paraId="7666E492" w14:textId="2B708E4E" w:rsidR="00C96806" w:rsidRDefault="00C96806" w:rsidP="0093756F">
            <w:pPr>
              <w:jc w:val="left"/>
              <w:rPr>
                <w:ins w:id="527" w:author="唐 娜" w:date="2020-05-14T10:25:00Z"/>
              </w:rPr>
            </w:pPr>
            <w:ins w:id="528" w:author="唐 娜" w:date="2020-05-14T10:25:00Z">
              <w:r>
                <w:rPr>
                  <w:rFonts w:hint="eastAsia"/>
                </w:rPr>
                <w:t>c</w:t>
              </w:r>
              <w:r>
                <w:t>++</w:t>
              </w:r>
              <w:r>
                <w:rPr>
                  <w:rFonts w:hint="eastAsia"/>
                </w:rPr>
                <w:t>编译链接</w:t>
              </w:r>
            </w:ins>
          </w:p>
        </w:tc>
        <w:tc>
          <w:tcPr>
            <w:tcW w:w="4148" w:type="dxa"/>
          </w:tcPr>
          <w:p w14:paraId="645BABE0" w14:textId="77777777" w:rsidR="00C96806" w:rsidRDefault="00C96806" w:rsidP="0093756F">
            <w:pPr>
              <w:jc w:val="left"/>
              <w:rPr>
                <w:ins w:id="529" w:author="唐 娜" w:date="2020-05-14T10:25:00Z"/>
              </w:rPr>
            </w:pPr>
          </w:p>
        </w:tc>
      </w:tr>
    </w:tbl>
    <w:p w14:paraId="44433868" w14:textId="72D5CDCE" w:rsidR="00C96806" w:rsidRDefault="00C96806" w:rsidP="0093756F">
      <w:pPr>
        <w:jc w:val="left"/>
        <w:rPr>
          <w:ins w:id="530" w:author="唐 娜" w:date="2020-05-14T10:25:00Z"/>
        </w:rPr>
      </w:pPr>
    </w:p>
    <w:p w14:paraId="04A6FADC" w14:textId="74A9BC9B" w:rsidR="00124A14" w:rsidRDefault="00124A14" w:rsidP="00124A14">
      <w:pPr>
        <w:pStyle w:val="3"/>
      </w:pPr>
      <w:r>
        <w:rPr>
          <w:rFonts w:hint="eastAsia"/>
        </w:rPr>
        <w:t>R</w:t>
      </w:r>
      <w:r>
        <w:t>OS</w:t>
      </w:r>
      <w:r>
        <w:rPr>
          <w:rFonts w:hint="eastAsia"/>
        </w:rPr>
        <w:t>中间件</w:t>
      </w:r>
    </w:p>
    <w:p w14:paraId="2EB57308" w14:textId="11EF7E39" w:rsidR="00072350" w:rsidRDefault="00072350" w:rsidP="00072350">
      <w:pPr>
        <w:pStyle w:val="4"/>
      </w:pPr>
      <w:r>
        <w:rPr>
          <w:rFonts w:hint="eastAsia"/>
        </w:rPr>
        <w:t>R</w:t>
      </w:r>
      <w:r>
        <w:t>OS</w:t>
      </w:r>
      <w:r>
        <w:rPr>
          <w:rFonts w:hint="eastAsia"/>
        </w:rPr>
        <w:t>中的roscore</w:t>
      </w:r>
    </w:p>
    <w:p w14:paraId="2BCA0156" w14:textId="6C54F3D5" w:rsidR="00072350" w:rsidRDefault="00072350" w:rsidP="00072350">
      <w:r>
        <w:rPr>
          <w:rFonts w:hint="eastAsia"/>
        </w:rPr>
        <w:t>向节点提供连接消息，方便节点之间相互传递信息的服务程序。</w:t>
      </w:r>
    </w:p>
    <w:tbl>
      <w:tblPr>
        <w:tblStyle w:val="4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3827"/>
        <w:gridCol w:w="3198"/>
      </w:tblGrid>
      <w:tr w:rsidR="00072350" w14:paraId="79F10799" w14:textId="77777777" w:rsidTr="00E15F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ED80BAF" w14:textId="08AB2D98" w:rsidR="00072350" w:rsidRDefault="00072350" w:rsidP="00072350">
            <w:r>
              <w:rPr>
                <w:rFonts w:hint="eastAsia"/>
              </w:rPr>
              <w:t>R</w:t>
            </w:r>
            <w:r>
              <w:t>OS</w:t>
            </w:r>
            <w:r>
              <w:rPr>
                <w:rFonts w:hint="eastAsia"/>
              </w:rPr>
              <w:t>指令</w:t>
            </w:r>
          </w:p>
        </w:tc>
        <w:tc>
          <w:tcPr>
            <w:tcW w:w="3827" w:type="dxa"/>
          </w:tcPr>
          <w:p w14:paraId="21451005" w14:textId="63DBF646" w:rsidR="00072350" w:rsidRDefault="00072350" w:rsidP="00072350">
            <w:pPr>
              <w:cnfStyle w:val="100000000000" w:firstRow="1" w:lastRow="0" w:firstColumn="0" w:lastColumn="0" w:oddVBand="0" w:evenVBand="0" w:oddHBand="0" w:evenHBand="0" w:firstRowFirstColumn="0" w:firstRowLastColumn="0" w:lastRowFirstColumn="0" w:lastRowLastColumn="0"/>
            </w:pPr>
            <w:r>
              <w:rPr>
                <w:rFonts w:hint="eastAsia"/>
              </w:rPr>
              <w:t>指令格式</w:t>
            </w:r>
          </w:p>
        </w:tc>
        <w:tc>
          <w:tcPr>
            <w:tcW w:w="3198" w:type="dxa"/>
          </w:tcPr>
          <w:p w14:paraId="71844251" w14:textId="3B32F10F" w:rsidR="00072350" w:rsidRDefault="00072350" w:rsidP="00072350">
            <w:pPr>
              <w:cnfStyle w:val="100000000000" w:firstRow="1" w:lastRow="0" w:firstColumn="0" w:lastColumn="0" w:oddVBand="0" w:evenVBand="0" w:oddHBand="0" w:evenHBand="0" w:firstRowFirstColumn="0" w:firstRowLastColumn="0" w:lastRowFirstColumn="0" w:lastRowLastColumn="0"/>
            </w:pPr>
            <w:r>
              <w:rPr>
                <w:rFonts w:hint="eastAsia"/>
              </w:rPr>
              <w:t>指令作用</w:t>
            </w:r>
          </w:p>
        </w:tc>
      </w:tr>
      <w:tr w:rsidR="00072350" w14:paraId="2294A9C0" w14:textId="77777777" w:rsidTr="00E1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EBD6142" w14:textId="045D3AC7" w:rsidR="00072350" w:rsidRDefault="00072350" w:rsidP="00072350">
            <w:r>
              <w:rPr>
                <w:rFonts w:hint="eastAsia"/>
              </w:rPr>
              <w:t>ros</w:t>
            </w:r>
            <w:r>
              <w:t xml:space="preserve">launch </w:t>
            </w:r>
          </w:p>
        </w:tc>
        <w:tc>
          <w:tcPr>
            <w:tcW w:w="3827" w:type="dxa"/>
          </w:tcPr>
          <w:p w14:paraId="3248F160" w14:textId="34A12583" w:rsidR="00072350" w:rsidRDefault="00072350" w:rsidP="00072350">
            <w:pPr>
              <w:jc w:val="center"/>
              <w:cnfStyle w:val="000000100000" w:firstRow="0" w:lastRow="0" w:firstColumn="0" w:lastColumn="0" w:oddVBand="0" w:evenVBand="0" w:oddHBand="1" w:evenHBand="0" w:firstRowFirstColumn="0" w:firstRowLastColumn="0" w:lastRowFirstColumn="0" w:lastRowLastColumn="0"/>
            </w:pPr>
            <w:r>
              <w:rPr>
                <w:rFonts w:hint="eastAsia"/>
              </w:rPr>
              <w:t>r</w:t>
            </w:r>
            <w:r>
              <w:t>oslaunch Package(</w:t>
            </w:r>
            <w:r>
              <w:rPr>
                <w:rFonts w:hint="eastAsia"/>
              </w:rPr>
              <w:t>包名</w:t>
            </w:r>
            <w:r>
              <w:t xml:space="preserve">) </w:t>
            </w:r>
            <w:r>
              <w:rPr>
                <w:rFonts w:hint="eastAsia"/>
              </w:rPr>
              <w:t>launch</w:t>
            </w:r>
            <w:r>
              <w:t>_file</w:t>
            </w:r>
            <w:r>
              <w:rPr>
                <w:rFonts w:hint="eastAsia"/>
              </w:rPr>
              <w:t>（l</w:t>
            </w:r>
            <w:r>
              <w:t>aun</w:t>
            </w:r>
            <w:r>
              <w:rPr>
                <w:rFonts w:hint="eastAsia"/>
              </w:rPr>
              <w:t>ch文件名是个X</w:t>
            </w:r>
            <w:r>
              <w:t>ML</w:t>
            </w:r>
            <w:r>
              <w:rPr>
                <w:rFonts w:hint="eastAsia"/>
              </w:rPr>
              <w:t>文件后缀为.</w:t>
            </w:r>
            <w:r>
              <w:t>launch</w:t>
            </w:r>
            <w:r>
              <w:rPr>
                <w:rFonts w:hint="eastAsia"/>
              </w:rPr>
              <w:t>）</w:t>
            </w:r>
          </w:p>
        </w:tc>
        <w:tc>
          <w:tcPr>
            <w:tcW w:w="3198" w:type="dxa"/>
          </w:tcPr>
          <w:p w14:paraId="3360C5E5" w14:textId="6EA1D736" w:rsidR="00072350" w:rsidRPr="00072350" w:rsidRDefault="00072350" w:rsidP="00072350">
            <w:pPr>
              <w:cnfStyle w:val="000000100000" w:firstRow="0" w:lastRow="0" w:firstColumn="0" w:lastColumn="0" w:oddVBand="0" w:evenVBand="0" w:oddHBand="1" w:evenHBand="0" w:firstRowFirstColumn="0" w:firstRowLastColumn="0" w:lastRowFirstColumn="0" w:lastRowLastColumn="0"/>
            </w:pPr>
            <w:r>
              <w:rPr>
                <w:rFonts w:hint="eastAsia"/>
              </w:rPr>
              <w:t>用于自动启动一系列R</w:t>
            </w:r>
            <w:r>
              <w:t>OS</w:t>
            </w:r>
            <w:r>
              <w:rPr>
                <w:rFonts w:hint="eastAsia"/>
              </w:rPr>
              <w:t>节点的命令行工具</w:t>
            </w:r>
          </w:p>
        </w:tc>
      </w:tr>
      <w:tr w:rsidR="00072350" w14:paraId="271BC332" w14:textId="77777777" w:rsidTr="00E15F78">
        <w:tc>
          <w:tcPr>
            <w:cnfStyle w:val="001000000000" w:firstRow="0" w:lastRow="0" w:firstColumn="1" w:lastColumn="0" w:oddVBand="0" w:evenVBand="0" w:oddHBand="0" w:evenHBand="0" w:firstRowFirstColumn="0" w:firstRowLastColumn="0" w:lastRowFirstColumn="0" w:lastRowLastColumn="0"/>
            <w:tcW w:w="1271" w:type="dxa"/>
          </w:tcPr>
          <w:p w14:paraId="3C40F022" w14:textId="1F084AC7" w:rsidR="00072350" w:rsidRDefault="00A21E42" w:rsidP="00072350">
            <w:r>
              <w:rPr>
                <w:rFonts w:hint="eastAsia"/>
              </w:rPr>
              <w:t>Ctrl</w:t>
            </w:r>
            <w:r>
              <w:t>+C</w:t>
            </w:r>
          </w:p>
        </w:tc>
        <w:tc>
          <w:tcPr>
            <w:tcW w:w="3827" w:type="dxa"/>
          </w:tcPr>
          <w:p w14:paraId="224929D6" w14:textId="77777777" w:rsidR="00072350" w:rsidRDefault="00072350" w:rsidP="00072350">
            <w:pPr>
              <w:cnfStyle w:val="000000000000" w:firstRow="0" w:lastRow="0" w:firstColumn="0" w:lastColumn="0" w:oddVBand="0" w:evenVBand="0" w:oddHBand="0" w:evenHBand="0" w:firstRowFirstColumn="0" w:firstRowLastColumn="0" w:lastRowFirstColumn="0" w:lastRowLastColumn="0"/>
            </w:pPr>
          </w:p>
        </w:tc>
        <w:tc>
          <w:tcPr>
            <w:tcW w:w="3198" w:type="dxa"/>
          </w:tcPr>
          <w:p w14:paraId="6BD6B647" w14:textId="16B2844E" w:rsidR="00072350" w:rsidRDefault="00A21E42" w:rsidP="00072350">
            <w:pPr>
              <w:cnfStyle w:val="000000000000" w:firstRow="0" w:lastRow="0" w:firstColumn="0" w:lastColumn="0" w:oddVBand="0" w:evenVBand="0" w:oddHBand="0" w:evenHBand="0" w:firstRowFirstColumn="0" w:firstRowLastColumn="0" w:lastRowFirstColumn="0" w:lastRowLastColumn="0"/>
            </w:pPr>
            <w:r>
              <w:rPr>
                <w:rFonts w:hint="eastAsia"/>
              </w:rPr>
              <w:t>结束所有节点</w:t>
            </w:r>
          </w:p>
        </w:tc>
      </w:tr>
      <w:tr w:rsidR="00072350" w14:paraId="4DCACEBB" w14:textId="77777777" w:rsidTr="00E1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F1C2350" w14:textId="385900EC" w:rsidR="00072350" w:rsidRDefault="00A21E42" w:rsidP="00072350">
            <w:r>
              <w:rPr>
                <w:rFonts w:hint="eastAsia"/>
              </w:rPr>
              <w:t>tab</w:t>
            </w:r>
          </w:p>
        </w:tc>
        <w:tc>
          <w:tcPr>
            <w:tcW w:w="3827" w:type="dxa"/>
          </w:tcPr>
          <w:p w14:paraId="25839F36" w14:textId="77777777" w:rsidR="00072350" w:rsidRDefault="00072350" w:rsidP="00072350">
            <w:pPr>
              <w:cnfStyle w:val="000000100000" w:firstRow="0" w:lastRow="0" w:firstColumn="0" w:lastColumn="0" w:oddVBand="0" w:evenVBand="0" w:oddHBand="1" w:evenHBand="0" w:firstRowFirstColumn="0" w:firstRowLastColumn="0" w:lastRowFirstColumn="0" w:lastRowLastColumn="0"/>
            </w:pPr>
          </w:p>
        </w:tc>
        <w:tc>
          <w:tcPr>
            <w:tcW w:w="3198" w:type="dxa"/>
          </w:tcPr>
          <w:p w14:paraId="457FAADE" w14:textId="081CA348" w:rsidR="00072350" w:rsidRDefault="00A21E42" w:rsidP="00072350">
            <w:pPr>
              <w:cnfStyle w:val="000000100000" w:firstRow="0" w:lastRow="0" w:firstColumn="0" w:lastColumn="0" w:oddVBand="0" w:evenVBand="0" w:oddHBand="1" w:evenHBand="0" w:firstRowFirstColumn="0" w:firstRowLastColumn="0" w:lastRowFirstColumn="0" w:lastRowLastColumn="0"/>
            </w:pPr>
            <w:r>
              <w:rPr>
                <w:rFonts w:hint="eastAsia"/>
              </w:rPr>
              <w:t>补全命令</w:t>
            </w:r>
          </w:p>
        </w:tc>
      </w:tr>
      <w:tr w:rsidR="00072350" w14:paraId="26807D4C" w14:textId="77777777" w:rsidTr="00E15F78">
        <w:tc>
          <w:tcPr>
            <w:cnfStyle w:val="001000000000" w:firstRow="0" w:lastRow="0" w:firstColumn="1" w:lastColumn="0" w:oddVBand="0" w:evenVBand="0" w:oddHBand="0" w:evenHBand="0" w:firstRowFirstColumn="0" w:firstRowLastColumn="0" w:lastRowFirstColumn="0" w:lastRowLastColumn="0"/>
            <w:tcW w:w="1271" w:type="dxa"/>
          </w:tcPr>
          <w:p w14:paraId="7869ABBB" w14:textId="29AA699D" w:rsidR="00072350" w:rsidRDefault="00E15F78" w:rsidP="00072350">
            <w:r>
              <w:rPr>
                <w:rFonts w:hint="eastAsia"/>
              </w:rPr>
              <w:t>rosrun</w:t>
            </w:r>
          </w:p>
        </w:tc>
        <w:tc>
          <w:tcPr>
            <w:tcW w:w="3827" w:type="dxa"/>
          </w:tcPr>
          <w:p w14:paraId="08EE0FEF" w14:textId="3A87559C" w:rsidR="00072350" w:rsidRDefault="00E15F78" w:rsidP="00072350">
            <w:pPr>
              <w:cnfStyle w:val="000000000000" w:firstRow="0" w:lastRow="0" w:firstColumn="0" w:lastColumn="0" w:oddVBand="0" w:evenVBand="0" w:oddHBand="0" w:evenHBand="0" w:firstRowFirstColumn="0" w:firstRowLastColumn="0" w:lastRowFirstColumn="0" w:lastRowLastColumn="0"/>
            </w:pPr>
            <w:r>
              <w:rPr>
                <w:rFonts w:hint="eastAsia"/>
              </w:rPr>
              <w:t>r</w:t>
            </w:r>
            <w:r>
              <w:t>osrun PACKAGE EXECUTABLE</w:t>
            </w:r>
            <w:r w:rsidR="004A27D9">
              <w:rPr>
                <w:rFonts w:hint="eastAsia"/>
              </w:rPr>
              <w:t>（可执行程序）</w:t>
            </w:r>
            <w:r>
              <w:t xml:space="preserve"> </w:t>
            </w:r>
            <w:r>
              <w:rPr>
                <w:rFonts w:hint="eastAsia"/>
              </w:rPr>
              <w:t>[</w:t>
            </w:r>
            <w:r>
              <w:t>args</w:t>
            </w:r>
            <w:r w:rsidRPr="00B71E3D">
              <w:rPr>
                <w:highlight w:val="yellow"/>
              </w:rPr>
              <w:t>]</w:t>
            </w:r>
            <w:r w:rsidR="00B71E3D" w:rsidRPr="00B71E3D">
              <w:rPr>
                <w:rFonts w:hint="eastAsia"/>
                <w:highlight w:val="yellow"/>
              </w:rPr>
              <w:t>向这个程序传递任何参数</w:t>
            </w:r>
          </w:p>
        </w:tc>
        <w:tc>
          <w:tcPr>
            <w:tcW w:w="3198" w:type="dxa"/>
          </w:tcPr>
          <w:p w14:paraId="2FE605FD" w14:textId="5E060DDA" w:rsidR="00072350" w:rsidRDefault="00E15F78" w:rsidP="00072350">
            <w:pPr>
              <w:cnfStyle w:val="000000000000" w:firstRow="0" w:lastRow="0" w:firstColumn="0" w:lastColumn="0" w:oddVBand="0" w:evenVBand="0" w:oddHBand="0" w:evenHBand="0" w:firstRowFirstColumn="0" w:firstRowLastColumn="0" w:lastRowFirstColumn="0" w:lastRowLastColumn="0"/>
            </w:pPr>
            <w:r>
              <w:rPr>
                <w:rFonts w:hint="eastAsia"/>
              </w:rPr>
              <w:t>寻找程序包中的可执行程序并且向这个程序传递任何参数</w:t>
            </w:r>
          </w:p>
        </w:tc>
      </w:tr>
      <w:tr w:rsidR="00072350" w14:paraId="287FACF4" w14:textId="77777777" w:rsidTr="00E1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A53A3E7" w14:textId="77777777" w:rsidR="00072350" w:rsidRDefault="00072350" w:rsidP="00072350"/>
        </w:tc>
        <w:tc>
          <w:tcPr>
            <w:tcW w:w="3827" w:type="dxa"/>
          </w:tcPr>
          <w:p w14:paraId="65C39FD8" w14:textId="77777777" w:rsidR="00072350" w:rsidRDefault="00072350" w:rsidP="00072350">
            <w:pPr>
              <w:cnfStyle w:val="000000100000" w:firstRow="0" w:lastRow="0" w:firstColumn="0" w:lastColumn="0" w:oddVBand="0" w:evenVBand="0" w:oddHBand="1" w:evenHBand="0" w:firstRowFirstColumn="0" w:firstRowLastColumn="0" w:lastRowFirstColumn="0" w:lastRowLastColumn="0"/>
            </w:pPr>
          </w:p>
        </w:tc>
        <w:tc>
          <w:tcPr>
            <w:tcW w:w="3198" w:type="dxa"/>
          </w:tcPr>
          <w:p w14:paraId="1CD813E3" w14:textId="77777777" w:rsidR="00072350" w:rsidRDefault="00072350" w:rsidP="00072350">
            <w:pPr>
              <w:cnfStyle w:val="000000100000" w:firstRow="0" w:lastRow="0" w:firstColumn="0" w:lastColumn="0" w:oddVBand="0" w:evenVBand="0" w:oddHBand="1" w:evenHBand="0" w:firstRowFirstColumn="0" w:firstRowLastColumn="0" w:lastRowFirstColumn="0" w:lastRowLastColumn="0"/>
            </w:pPr>
          </w:p>
        </w:tc>
      </w:tr>
      <w:tr w:rsidR="00072350" w14:paraId="4F955A74" w14:textId="77777777" w:rsidTr="00E15F78">
        <w:tc>
          <w:tcPr>
            <w:cnfStyle w:val="001000000000" w:firstRow="0" w:lastRow="0" w:firstColumn="1" w:lastColumn="0" w:oddVBand="0" w:evenVBand="0" w:oddHBand="0" w:evenHBand="0" w:firstRowFirstColumn="0" w:firstRowLastColumn="0" w:lastRowFirstColumn="0" w:lastRowLastColumn="0"/>
            <w:tcW w:w="1271" w:type="dxa"/>
          </w:tcPr>
          <w:p w14:paraId="451ADD0A" w14:textId="77777777" w:rsidR="00072350" w:rsidRDefault="00072350" w:rsidP="00072350"/>
        </w:tc>
        <w:tc>
          <w:tcPr>
            <w:tcW w:w="3827" w:type="dxa"/>
          </w:tcPr>
          <w:p w14:paraId="329E9EA7" w14:textId="77777777" w:rsidR="00072350" w:rsidRDefault="00072350" w:rsidP="00072350">
            <w:pPr>
              <w:cnfStyle w:val="000000000000" w:firstRow="0" w:lastRow="0" w:firstColumn="0" w:lastColumn="0" w:oddVBand="0" w:evenVBand="0" w:oddHBand="0" w:evenHBand="0" w:firstRowFirstColumn="0" w:firstRowLastColumn="0" w:lastRowFirstColumn="0" w:lastRowLastColumn="0"/>
            </w:pPr>
          </w:p>
        </w:tc>
        <w:tc>
          <w:tcPr>
            <w:tcW w:w="3198" w:type="dxa"/>
          </w:tcPr>
          <w:p w14:paraId="0A39343A" w14:textId="77777777" w:rsidR="00072350" w:rsidRDefault="00072350" w:rsidP="00072350">
            <w:pPr>
              <w:cnfStyle w:val="000000000000" w:firstRow="0" w:lastRow="0" w:firstColumn="0" w:lastColumn="0" w:oddVBand="0" w:evenVBand="0" w:oddHBand="0" w:evenHBand="0" w:firstRowFirstColumn="0" w:firstRowLastColumn="0" w:lastRowFirstColumn="0" w:lastRowLastColumn="0"/>
            </w:pPr>
          </w:p>
        </w:tc>
      </w:tr>
      <w:tr w:rsidR="00072350" w14:paraId="510DEE2F" w14:textId="77777777" w:rsidTr="00E15F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FBBF5A0" w14:textId="77777777" w:rsidR="00072350" w:rsidRDefault="00072350" w:rsidP="00072350"/>
        </w:tc>
        <w:tc>
          <w:tcPr>
            <w:tcW w:w="3827" w:type="dxa"/>
          </w:tcPr>
          <w:p w14:paraId="58CABAAA" w14:textId="77777777" w:rsidR="00072350" w:rsidRDefault="00072350" w:rsidP="00072350">
            <w:pPr>
              <w:cnfStyle w:val="000000100000" w:firstRow="0" w:lastRow="0" w:firstColumn="0" w:lastColumn="0" w:oddVBand="0" w:evenVBand="0" w:oddHBand="1" w:evenHBand="0" w:firstRowFirstColumn="0" w:firstRowLastColumn="0" w:lastRowFirstColumn="0" w:lastRowLastColumn="0"/>
            </w:pPr>
          </w:p>
        </w:tc>
        <w:tc>
          <w:tcPr>
            <w:tcW w:w="3198" w:type="dxa"/>
          </w:tcPr>
          <w:p w14:paraId="7467E6CB" w14:textId="77777777" w:rsidR="00072350" w:rsidRDefault="00072350" w:rsidP="00072350">
            <w:pPr>
              <w:cnfStyle w:val="000000100000" w:firstRow="0" w:lastRow="0" w:firstColumn="0" w:lastColumn="0" w:oddVBand="0" w:evenVBand="0" w:oddHBand="1" w:evenHBand="0" w:firstRowFirstColumn="0" w:firstRowLastColumn="0" w:lastRowFirstColumn="0" w:lastRowLastColumn="0"/>
            </w:pPr>
          </w:p>
        </w:tc>
      </w:tr>
    </w:tbl>
    <w:p w14:paraId="121B33B5" w14:textId="56F0607C" w:rsidR="00072350" w:rsidRDefault="00A21E42" w:rsidP="00072350">
      <w:r>
        <w:t>T</w:t>
      </w:r>
      <w:r>
        <w:rPr>
          <w:rFonts w:hint="eastAsia"/>
        </w:rPr>
        <w:t>f坐标系转换</w:t>
      </w:r>
    </w:p>
    <w:p w14:paraId="5EB24691" w14:textId="63CB76C2" w:rsidR="00044BAC" w:rsidRDefault="00044BAC" w:rsidP="00072350">
      <w:r>
        <w:rPr>
          <w:rFonts w:hint="eastAsia"/>
        </w:rPr>
        <w:t>R</w:t>
      </w:r>
      <w:r>
        <w:t>OS</w:t>
      </w:r>
      <w:r>
        <w:rPr>
          <w:rFonts w:hint="eastAsia"/>
        </w:rPr>
        <w:t>命名空间和重映射</w:t>
      </w:r>
    </w:p>
    <w:p w14:paraId="0F97E1EC" w14:textId="52531B64" w:rsidR="00E15F78" w:rsidRPr="00072350" w:rsidRDefault="003D5B58" w:rsidP="00072350">
      <w:r>
        <w:t>Topic</w:t>
      </w:r>
      <w:r>
        <w:rPr>
          <w:rFonts w:hint="eastAsia"/>
        </w:rPr>
        <w:t>（</w:t>
      </w:r>
      <w:r w:rsidR="00E15F78">
        <w:rPr>
          <w:rFonts w:hint="eastAsia"/>
        </w:rPr>
        <w:t>话题</w:t>
      </w:r>
      <w:r>
        <w:rPr>
          <w:rFonts w:hint="eastAsia"/>
        </w:rPr>
        <w:t>）</w:t>
      </w:r>
      <w:r w:rsidR="00E15F78">
        <w:rPr>
          <w:rFonts w:hint="eastAsia"/>
        </w:rPr>
        <w:t>是一种发布</w:t>
      </w:r>
      <w:r>
        <w:rPr>
          <w:rFonts w:hint="eastAsia"/>
        </w:rPr>
        <w:t>/订阅通讯机制（publish/subscribe），定义了类型的消息流。</w:t>
      </w:r>
    </w:p>
    <w:p w14:paraId="65134976" w14:textId="69085894" w:rsidR="00124A14" w:rsidRDefault="00124A14" w:rsidP="00124A14">
      <w:pPr>
        <w:pStyle w:val="3"/>
      </w:pPr>
      <w:r>
        <w:rPr>
          <w:rFonts w:hint="eastAsia"/>
        </w:rPr>
        <w:lastRenderedPageBreak/>
        <w:t>可视化R</w:t>
      </w:r>
      <w:r>
        <w:t>VIZ</w:t>
      </w:r>
    </w:p>
    <w:p w14:paraId="003B2765" w14:textId="0A06BA9C" w:rsidR="00515210" w:rsidRDefault="009F4CFD" w:rsidP="00515210">
      <w:r w:rsidRPr="009F4CFD">
        <w:rPr>
          <w:rFonts w:hint="eastAsia"/>
          <w:b/>
          <w:bCs/>
        </w:rPr>
        <w:t>运行指令</w:t>
      </w:r>
      <w:r>
        <w:rPr>
          <w:rFonts w:hint="eastAsia"/>
        </w:rPr>
        <w:t>：</w:t>
      </w:r>
      <w:r w:rsidR="00515210">
        <w:t>R</w:t>
      </w:r>
      <w:r w:rsidR="00515210">
        <w:rPr>
          <w:rFonts w:hint="eastAsia"/>
        </w:rPr>
        <w:t>osrun</w:t>
      </w:r>
      <w:r w:rsidR="00515210">
        <w:t xml:space="preserve">  rviz rviz </w:t>
      </w:r>
    </w:p>
    <w:p w14:paraId="3F31B642" w14:textId="5E704933" w:rsidR="009F4CFD" w:rsidRDefault="009F4CFD" w:rsidP="00515210">
      <w:r>
        <w:rPr>
          <w:rFonts w:hint="eastAsia"/>
        </w:rPr>
        <w:t>关于</w:t>
      </w:r>
      <w:r>
        <w:t xml:space="preserve">RVIZ </w:t>
      </w:r>
      <w:r>
        <w:rPr>
          <w:rFonts w:hint="eastAsia"/>
        </w:rPr>
        <w:t>界面的介绍：</w:t>
      </w:r>
    </w:p>
    <w:p w14:paraId="14B51FEB" w14:textId="0E65F9D8" w:rsidR="00427F32" w:rsidRPr="003C082B" w:rsidRDefault="00427F32" w:rsidP="00515210">
      <w:pPr>
        <w:rPr>
          <w:ins w:id="531" w:author="唐 娜" w:date="2020-05-14T10:20:00Z"/>
          <w:b/>
          <w:bCs/>
        </w:rPr>
      </w:pPr>
      <w:ins w:id="532" w:author="唐 娜" w:date="2020-05-14T10:20:00Z">
        <w:r w:rsidRPr="003C082B">
          <w:rPr>
            <w:rFonts w:hint="eastAsia"/>
            <w:b/>
            <w:bCs/>
          </w:rPr>
          <w:t>其中红色的是</w:t>
        </w:r>
        <w:r w:rsidRPr="003C082B">
          <w:rPr>
            <w:b/>
            <w:bCs/>
          </w:rPr>
          <w:t>x</w:t>
        </w:r>
        <w:r w:rsidRPr="003C082B">
          <w:rPr>
            <w:rFonts w:hint="eastAsia"/>
            <w:b/>
            <w:bCs/>
          </w:rPr>
          <w:t>轴，</w:t>
        </w:r>
        <w:r w:rsidR="003C082B" w:rsidRPr="003C082B">
          <w:rPr>
            <w:rFonts w:hint="eastAsia"/>
            <w:b/>
            <w:bCs/>
          </w:rPr>
          <w:t>蓝色是Y轴，绿色是z轴</w:t>
        </w:r>
      </w:ins>
    </w:p>
    <w:p w14:paraId="5BED69AC" w14:textId="0E7BD541" w:rsidR="009C6403" w:rsidRDefault="009C6403" w:rsidP="00515210">
      <w:pPr>
        <w:rPr>
          <w:ins w:id="533" w:author="唐 娜" w:date="2020-05-14T10:20:00Z"/>
          <w:b/>
          <w:bCs/>
        </w:rPr>
      </w:pPr>
      <w:ins w:id="534" w:author="唐 娜" w:date="2020-05-14T10:20:00Z">
        <w:r w:rsidRPr="009C6403">
          <w:rPr>
            <w:b/>
            <w:bCs/>
          </w:rPr>
          <w:t>Grid</w:t>
        </w:r>
      </w:ins>
    </w:p>
    <w:tbl>
      <w:tblPr>
        <w:tblStyle w:val="aa"/>
        <w:tblW w:w="0" w:type="auto"/>
        <w:tblLook w:val="04A0" w:firstRow="1" w:lastRow="0" w:firstColumn="1" w:lastColumn="0" w:noHBand="0" w:noVBand="1"/>
      </w:tblPr>
      <w:tblGrid>
        <w:gridCol w:w="3659"/>
        <w:gridCol w:w="4637"/>
      </w:tblGrid>
      <w:tr w:rsidR="009C6403" w14:paraId="74597BEE" w14:textId="77777777" w:rsidTr="00427F32">
        <w:tc>
          <w:tcPr>
            <w:tcW w:w="3681" w:type="dxa"/>
          </w:tcPr>
          <w:p w14:paraId="1475B053" w14:textId="537F0F44" w:rsidR="009C6403" w:rsidRDefault="009C6403" w:rsidP="00515210">
            <w:pPr>
              <w:rPr>
                <w:ins w:id="535" w:author="唐 娜" w:date="2020-05-14T10:20:00Z"/>
                <w:b/>
                <w:bCs/>
              </w:rPr>
            </w:pPr>
            <w:ins w:id="536" w:author="唐 娜" w:date="2020-05-14T10:20:00Z">
              <w:r>
                <w:rPr>
                  <w:noProof/>
                </w:rPr>
                <w:drawing>
                  <wp:inline distT="0" distB="0" distL="0" distR="0" wp14:anchorId="4C797526" wp14:editId="1FA93FAF">
                    <wp:extent cx="2099144" cy="250441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10391" cy="2517829"/>
                            </a:xfrm>
                            <a:prstGeom prst="rect">
                              <a:avLst/>
                            </a:prstGeom>
                          </pic:spPr>
                        </pic:pic>
                      </a:graphicData>
                    </a:graphic>
                  </wp:inline>
                </w:drawing>
              </w:r>
            </w:ins>
          </w:p>
        </w:tc>
        <w:tc>
          <w:tcPr>
            <w:tcW w:w="4615" w:type="dxa"/>
          </w:tcPr>
          <w:tbl>
            <w:tblPr>
              <w:tblStyle w:val="aa"/>
              <w:tblW w:w="4565" w:type="dxa"/>
              <w:tblLook w:val="04A0" w:firstRow="1" w:lastRow="0" w:firstColumn="1" w:lastColumn="0" w:noHBand="0" w:noVBand="1"/>
            </w:tblPr>
            <w:tblGrid>
              <w:gridCol w:w="4565"/>
            </w:tblGrid>
            <w:tr w:rsidR="00427F32" w:rsidRPr="00427F32" w14:paraId="37C8CE37" w14:textId="77777777" w:rsidTr="00A519B5">
              <w:tc>
                <w:tcPr>
                  <w:tcW w:w="4565" w:type="dxa"/>
                </w:tcPr>
                <w:p w14:paraId="484C5A1A" w14:textId="6F0109C0" w:rsidR="00427F32" w:rsidRDefault="00427F32" w:rsidP="00515210">
                  <w:pPr>
                    <w:rPr>
                      <w:ins w:id="537" w:author="唐 娜" w:date="2020-05-14T10:20:00Z"/>
                      <w:b/>
                      <w:bCs/>
                    </w:rPr>
                  </w:pPr>
                  <w:ins w:id="538" w:author="唐 娜" w:date="2020-05-14T10:20:00Z">
                    <w:r w:rsidRPr="00255AC6">
                      <w:rPr>
                        <w:b/>
                        <w:bCs/>
                        <w:sz w:val="18"/>
                        <w:szCs w:val="18"/>
                      </w:rPr>
                      <w:t>Displays a grid along the ground plane, centered at the origin of the target frame of reference. More Information.</w:t>
                    </w:r>
                  </w:ins>
                </w:p>
              </w:tc>
            </w:tr>
            <w:tr w:rsidR="00427F32" w14:paraId="2294B164" w14:textId="77777777" w:rsidTr="00A519B5">
              <w:tc>
                <w:tcPr>
                  <w:tcW w:w="4565" w:type="dxa"/>
                </w:tcPr>
                <w:p w14:paraId="00AFA457" w14:textId="77777777" w:rsidR="003C082B" w:rsidRPr="003C082B" w:rsidRDefault="003C082B" w:rsidP="003C082B">
                  <w:pPr>
                    <w:rPr>
                      <w:ins w:id="539" w:author="唐 娜" w:date="2020-05-14T10:20:00Z"/>
                      <w:b/>
                      <w:bCs/>
                      <w:sz w:val="18"/>
                      <w:szCs w:val="18"/>
                    </w:rPr>
                  </w:pPr>
                  <w:ins w:id="540" w:author="唐 娜" w:date="2020-05-14T10:20:00Z">
                    <w:r w:rsidRPr="003C082B">
                      <w:rPr>
                        <w:b/>
                        <w:bCs/>
                        <w:sz w:val="18"/>
                        <w:szCs w:val="18"/>
                      </w:rPr>
                      <w:t>Reference Frame</w:t>
                    </w:r>
                  </w:ins>
                </w:p>
                <w:p w14:paraId="2D9BDE50" w14:textId="6D404A56" w:rsidR="00427F32" w:rsidRDefault="003C082B" w:rsidP="003C082B">
                  <w:pPr>
                    <w:rPr>
                      <w:ins w:id="541" w:author="唐 娜" w:date="2020-05-14T10:20:00Z"/>
                      <w:b/>
                      <w:bCs/>
                    </w:rPr>
                  </w:pPr>
                  <w:ins w:id="542" w:author="唐 娜" w:date="2020-05-14T10:20:00Z">
                    <w:r w:rsidRPr="003C082B">
                      <w:rPr>
                        <w:b/>
                        <w:bCs/>
                        <w:sz w:val="18"/>
                        <w:szCs w:val="18"/>
                      </w:rPr>
                      <w:t>The TF frame this grid will use for its origin.</w:t>
                    </w:r>
                  </w:ins>
                </w:p>
              </w:tc>
            </w:tr>
            <w:tr w:rsidR="00427F32" w14:paraId="05693ECA" w14:textId="77777777" w:rsidTr="00A519B5">
              <w:tc>
                <w:tcPr>
                  <w:tcW w:w="4565" w:type="dxa"/>
                </w:tcPr>
                <w:p w14:paraId="3D6616BB" w14:textId="77777777" w:rsidR="00427F32" w:rsidRDefault="00427F32" w:rsidP="00515210">
                  <w:pPr>
                    <w:rPr>
                      <w:ins w:id="543" w:author="唐 娜" w:date="2020-05-14T10:20:00Z"/>
                      <w:b/>
                      <w:bCs/>
                    </w:rPr>
                  </w:pPr>
                </w:p>
              </w:tc>
            </w:tr>
            <w:tr w:rsidR="00427F32" w14:paraId="16A8B559" w14:textId="77777777" w:rsidTr="00A519B5">
              <w:tc>
                <w:tcPr>
                  <w:tcW w:w="4565" w:type="dxa"/>
                </w:tcPr>
                <w:p w14:paraId="319A81C8" w14:textId="77777777" w:rsidR="00427F32" w:rsidRDefault="00427F32" w:rsidP="00515210">
                  <w:pPr>
                    <w:rPr>
                      <w:ins w:id="544" w:author="唐 娜" w:date="2020-05-14T10:20:00Z"/>
                      <w:b/>
                      <w:bCs/>
                    </w:rPr>
                  </w:pPr>
                </w:p>
              </w:tc>
            </w:tr>
            <w:tr w:rsidR="00427F32" w14:paraId="5BA92807" w14:textId="77777777" w:rsidTr="00A519B5">
              <w:tc>
                <w:tcPr>
                  <w:tcW w:w="4565" w:type="dxa"/>
                </w:tcPr>
                <w:p w14:paraId="6141CDCE" w14:textId="6D2E492D" w:rsidR="00427F32" w:rsidRPr="00427F32" w:rsidRDefault="00427F32" w:rsidP="00427F32">
                  <w:pPr>
                    <w:rPr>
                      <w:ins w:id="545" w:author="唐 娜" w:date="2020-05-14T10:20:00Z"/>
                      <w:sz w:val="18"/>
                      <w:szCs w:val="18"/>
                    </w:rPr>
                  </w:pPr>
                  <w:ins w:id="546" w:author="唐 娜" w:date="2020-05-14T10:20:00Z">
                    <w:r w:rsidRPr="00427F32">
                      <w:rPr>
                        <w:b/>
                        <w:bCs/>
                        <w:sz w:val="18"/>
                        <w:szCs w:val="18"/>
                      </w:rPr>
                      <w:t xml:space="preserve">Alpha </w:t>
                    </w:r>
                    <w:r w:rsidR="00A519B5">
                      <w:rPr>
                        <w:b/>
                        <w:bCs/>
                        <w:sz w:val="18"/>
                        <w:szCs w:val="18"/>
                      </w:rPr>
                      <w:t xml:space="preserve"> </w:t>
                    </w:r>
                    <w:r w:rsidRPr="00427F32">
                      <w:rPr>
                        <w:sz w:val="15"/>
                        <w:szCs w:val="15"/>
                      </w:rPr>
                      <w:t>The amount of transparency to apply to the grid lines.</w:t>
                    </w:r>
                  </w:ins>
                </w:p>
              </w:tc>
            </w:tr>
            <w:tr w:rsidR="00427F32" w14:paraId="6FE12EE5" w14:textId="77777777" w:rsidTr="00A519B5">
              <w:tc>
                <w:tcPr>
                  <w:tcW w:w="4565" w:type="dxa"/>
                </w:tcPr>
                <w:p w14:paraId="037171C2" w14:textId="3D99629E" w:rsidR="00427F32" w:rsidRPr="003C082B" w:rsidRDefault="00427F32" w:rsidP="00515210">
                  <w:pPr>
                    <w:rPr>
                      <w:ins w:id="547" w:author="唐 娜" w:date="2020-05-14T10:20:00Z"/>
                      <w:b/>
                      <w:bCs/>
                      <w:sz w:val="18"/>
                      <w:szCs w:val="18"/>
                    </w:rPr>
                  </w:pPr>
                  <w:ins w:id="548" w:author="唐 娜" w:date="2020-05-14T10:20:00Z">
                    <w:r w:rsidRPr="003C082B">
                      <w:rPr>
                        <w:b/>
                        <w:bCs/>
                        <w:sz w:val="18"/>
                        <w:szCs w:val="18"/>
                      </w:rPr>
                      <w:t>P</w:t>
                    </w:r>
                    <w:r w:rsidRPr="003C082B">
                      <w:rPr>
                        <w:rFonts w:hint="eastAsia"/>
                        <w:b/>
                        <w:bCs/>
                        <w:sz w:val="18"/>
                        <w:szCs w:val="18"/>
                      </w:rPr>
                      <w:t>lane</w:t>
                    </w:r>
                    <w:r w:rsidRPr="003C082B">
                      <w:rPr>
                        <w:b/>
                        <w:bCs/>
                        <w:sz w:val="18"/>
                        <w:szCs w:val="18"/>
                      </w:rPr>
                      <w:t xml:space="preserve"> </w:t>
                    </w:r>
                    <w:r w:rsidR="003C082B">
                      <w:rPr>
                        <w:b/>
                        <w:bCs/>
                        <w:sz w:val="18"/>
                        <w:szCs w:val="18"/>
                      </w:rPr>
                      <w:t xml:space="preserve"> </w:t>
                    </w:r>
                    <w:r w:rsidRPr="003C082B">
                      <w:rPr>
                        <w:sz w:val="18"/>
                        <w:szCs w:val="18"/>
                      </w:rPr>
                      <w:t>The plane to draw the grid along.</w:t>
                    </w:r>
                  </w:ins>
                </w:p>
              </w:tc>
            </w:tr>
            <w:tr w:rsidR="00427F32" w14:paraId="7D07C063" w14:textId="77777777" w:rsidTr="00A519B5">
              <w:tc>
                <w:tcPr>
                  <w:tcW w:w="4565" w:type="dxa"/>
                </w:tcPr>
                <w:p w14:paraId="2CD10CA4" w14:textId="77777777" w:rsidR="00427F32" w:rsidRDefault="00427F32" w:rsidP="00515210">
                  <w:pPr>
                    <w:rPr>
                      <w:ins w:id="549" w:author="唐 娜" w:date="2020-05-14T10:20:00Z"/>
                      <w:b/>
                      <w:bCs/>
                    </w:rPr>
                  </w:pPr>
                </w:p>
              </w:tc>
            </w:tr>
          </w:tbl>
          <w:p w14:paraId="01FA2491" w14:textId="77777777" w:rsidR="009C6403" w:rsidRDefault="009C6403" w:rsidP="00515210">
            <w:pPr>
              <w:rPr>
                <w:ins w:id="550" w:author="唐 娜" w:date="2020-05-14T10:20:00Z"/>
                <w:b/>
                <w:bCs/>
              </w:rPr>
            </w:pPr>
          </w:p>
        </w:tc>
      </w:tr>
      <w:tr w:rsidR="000512B5" w14:paraId="0546618E" w14:textId="77777777" w:rsidTr="00427F32">
        <w:tc>
          <w:tcPr>
            <w:tcW w:w="3681" w:type="dxa"/>
          </w:tcPr>
          <w:p w14:paraId="0618C855" w14:textId="29BF474C" w:rsidR="000512B5" w:rsidRDefault="000512B5" w:rsidP="00515210">
            <w:pPr>
              <w:rPr>
                <w:ins w:id="551" w:author="唐 娜" w:date="2020-05-14T10:20:00Z"/>
                <w:noProof/>
              </w:rPr>
            </w:pPr>
            <w:ins w:id="552" w:author="唐 娜" w:date="2020-05-14T10:20:00Z">
              <w:r>
                <w:rPr>
                  <w:noProof/>
                </w:rPr>
                <w:drawing>
                  <wp:inline distT="0" distB="0" distL="0" distR="0" wp14:anchorId="2A1F0680" wp14:editId="73087E8F">
                    <wp:extent cx="2266121" cy="3628332"/>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80589" cy="3651497"/>
                            </a:xfrm>
                            <a:prstGeom prst="rect">
                              <a:avLst/>
                            </a:prstGeom>
                          </pic:spPr>
                        </pic:pic>
                      </a:graphicData>
                    </a:graphic>
                  </wp:inline>
                </w:drawing>
              </w:r>
            </w:ins>
          </w:p>
        </w:tc>
        <w:tc>
          <w:tcPr>
            <w:tcW w:w="4615" w:type="dxa"/>
          </w:tcPr>
          <w:tbl>
            <w:tblPr>
              <w:tblStyle w:val="aa"/>
              <w:tblW w:w="0" w:type="auto"/>
              <w:tblLook w:val="04A0" w:firstRow="1" w:lastRow="0" w:firstColumn="1" w:lastColumn="0" w:noHBand="0" w:noVBand="1"/>
            </w:tblPr>
            <w:tblGrid>
              <w:gridCol w:w="4411"/>
            </w:tblGrid>
            <w:tr w:rsidR="000512B5" w14:paraId="2F0028D4" w14:textId="77777777" w:rsidTr="000512B5">
              <w:tc>
                <w:tcPr>
                  <w:tcW w:w="4411" w:type="dxa"/>
                </w:tcPr>
                <w:p w14:paraId="612A4E06" w14:textId="555A8676" w:rsidR="000512B5" w:rsidRDefault="000512B5" w:rsidP="00515210">
                  <w:pPr>
                    <w:rPr>
                      <w:ins w:id="553" w:author="唐 娜" w:date="2020-05-14T10:20:00Z"/>
                      <w:b/>
                      <w:bCs/>
                      <w:sz w:val="18"/>
                      <w:szCs w:val="18"/>
                    </w:rPr>
                  </w:pPr>
                  <w:ins w:id="554" w:author="唐 娜" w:date="2020-05-14T10:20:00Z">
                    <w:r w:rsidRPr="000512B5">
                      <w:rPr>
                        <w:b/>
                        <w:bCs/>
                        <w:sz w:val="18"/>
                        <w:szCs w:val="18"/>
                      </w:rPr>
                      <w:t>Amount of transparency to apply to the points. Note that this is experimental and does not always look correct.</w:t>
                    </w:r>
                  </w:ins>
                </w:p>
              </w:tc>
            </w:tr>
            <w:tr w:rsidR="000512B5" w14:paraId="72EC5A5A" w14:textId="77777777" w:rsidTr="000512B5">
              <w:tc>
                <w:tcPr>
                  <w:tcW w:w="4411" w:type="dxa"/>
                </w:tcPr>
                <w:p w14:paraId="342B0F07" w14:textId="77777777" w:rsidR="000512B5" w:rsidRDefault="000512B5" w:rsidP="00515210">
                  <w:pPr>
                    <w:rPr>
                      <w:ins w:id="555" w:author="唐 娜" w:date="2020-05-14T10:20:00Z"/>
                      <w:b/>
                      <w:bCs/>
                      <w:sz w:val="18"/>
                      <w:szCs w:val="18"/>
                    </w:rPr>
                  </w:pPr>
                </w:p>
              </w:tc>
            </w:tr>
            <w:tr w:rsidR="000512B5" w14:paraId="43157579" w14:textId="77777777" w:rsidTr="000512B5">
              <w:tc>
                <w:tcPr>
                  <w:tcW w:w="4411" w:type="dxa"/>
                </w:tcPr>
                <w:p w14:paraId="70533497" w14:textId="77777777" w:rsidR="000512B5" w:rsidRDefault="000512B5" w:rsidP="00515210">
                  <w:pPr>
                    <w:rPr>
                      <w:ins w:id="556" w:author="唐 娜" w:date="2020-05-14T10:20:00Z"/>
                      <w:b/>
                      <w:bCs/>
                      <w:sz w:val="18"/>
                      <w:szCs w:val="18"/>
                    </w:rPr>
                  </w:pPr>
                </w:p>
              </w:tc>
            </w:tr>
            <w:tr w:rsidR="000512B5" w14:paraId="5CF3EF43" w14:textId="77777777" w:rsidTr="000512B5">
              <w:tc>
                <w:tcPr>
                  <w:tcW w:w="4411" w:type="dxa"/>
                </w:tcPr>
                <w:p w14:paraId="29487D19" w14:textId="77777777" w:rsidR="000512B5" w:rsidRDefault="000512B5" w:rsidP="00515210">
                  <w:pPr>
                    <w:rPr>
                      <w:ins w:id="557" w:author="唐 娜" w:date="2020-05-14T10:20:00Z"/>
                      <w:b/>
                      <w:bCs/>
                      <w:sz w:val="18"/>
                      <w:szCs w:val="18"/>
                    </w:rPr>
                  </w:pPr>
                </w:p>
              </w:tc>
            </w:tr>
            <w:tr w:rsidR="000512B5" w14:paraId="3F6C4C65" w14:textId="77777777" w:rsidTr="000512B5">
              <w:tc>
                <w:tcPr>
                  <w:tcW w:w="4411" w:type="dxa"/>
                </w:tcPr>
                <w:p w14:paraId="152ECC9C" w14:textId="77777777" w:rsidR="000512B5" w:rsidRDefault="000512B5" w:rsidP="00515210">
                  <w:pPr>
                    <w:rPr>
                      <w:ins w:id="558" w:author="唐 娜" w:date="2020-05-14T10:20:00Z"/>
                      <w:b/>
                      <w:bCs/>
                      <w:sz w:val="18"/>
                      <w:szCs w:val="18"/>
                    </w:rPr>
                  </w:pPr>
                </w:p>
              </w:tc>
            </w:tr>
            <w:tr w:rsidR="000512B5" w14:paraId="115E597E" w14:textId="77777777" w:rsidTr="000512B5">
              <w:tc>
                <w:tcPr>
                  <w:tcW w:w="4411" w:type="dxa"/>
                </w:tcPr>
                <w:p w14:paraId="38BBA2B9" w14:textId="77777777" w:rsidR="000512B5" w:rsidRDefault="000512B5" w:rsidP="00515210">
                  <w:pPr>
                    <w:rPr>
                      <w:ins w:id="559" w:author="唐 娜" w:date="2020-05-14T10:20:00Z"/>
                      <w:b/>
                      <w:bCs/>
                      <w:sz w:val="18"/>
                      <w:szCs w:val="18"/>
                    </w:rPr>
                  </w:pPr>
                </w:p>
              </w:tc>
            </w:tr>
            <w:tr w:rsidR="000512B5" w14:paraId="59A411D5" w14:textId="77777777" w:rsidTr="000512B5">
              <w:tc>
                <w:tcPr>
                  <w:tcW w:w="4411" w:type="dxa"/>
                </w:tcPr>
                <w:p w14:paraId="6B9BF8C8" w14:textId="77777777" w:rsidR="000512B5" w:rsidRDefault="000512B5" w:rsidP="00515210">
                  <w:pPr>
                    <w:rPr>
                      <w:ins w:id="560" w:author="唐 娜" w:date="2020-05-14T10:20:00Z"/>
                      <w:b/>
                      <w:bCs/>
                      <w:sz w:val="18"/>
                      <w:szCs w:val="18"/>
                    </w:rPr>
                  </w:pPr>
                </w:p>
              </w:tc>
            </w:tr>
            <w:tr w:rsidR="000512B5" w14:paraId="51CF9630" w14:textId="77777777" w:rsidTr="000512B5">
              <w:tc>
                <w:tcPr>
                  <w:tcW w:w="4411" w:type="dxa"/>
                </w:tcPr>
                <w:p w14:paraId="064CF7EB" w14:textId="77777777" w:rsidR="000512B5" w:rsidRDefault="000512B5" w:rsidP="00515210">
                  <w:pPr>
                    <w:rPr>
                      <w:ins w:id="561" w:author="唐 娜" w:date="2020-05-14T10:20:00Z"/>
                      <w:b/>
                      <w:bCs/>
                      <w:sz w:val="18"/>
                      <w:szCs w:val="18"/>
                    </w:rPr>
                  </w:pPr>
                </w:p>
              </w:tc>
            </w:tr>
          </w:tbl>
          <w:p w14:paraId="7FCA0C4A" w14:textId="77777777" w:rsidR="000512B5" w:rsidRPr="00255AC6" w:rsidRDefault="000512B5" w:rsidP="00515210">
            <w:pPr>
              <w:rPr>
                <w:ins w:id="562" w:author="唐 娜" w:date="2020-05-14T10:20:00Z"/>
                <w:b/>
                <w:bCs/>
                <w:sz w:val="18"/>
                <w:szCs w:val="18"/>
              </w:rPr>
            </w:pPr>
          </w:p>
        </w:tc>
      </w:tr>
    </w:tbl>
    <w:p w14:paraId="3AD0BBC5" w14:textId="19ABA1B2" w:rsidR="009C6403" w:rsidRDefault="00255AC6" w:rsidP="00515210">
      <w:pPr>
        <w:rPr>
          <w:ins w:id="563" w:author="唐 娜" w:date="2020-05-14T10:20:00Z"/>
          <w:b/>
          <w:bCs/>
        </w:rPr>
      </w:pPr>
      <w:ins w:id="564" w:author="唐 娜" w:date="2020-05-14T10:20:00Z">
        <w:r>
          <w:rPr>
            <w:rFonts w:hint="eastAsia"/>
            <w:b/>
            <w:bCs/>
          </w:rPr>
          <w:t>出现的错误</w:t>
        </w:r>
      </w:ins>
    </w:p>
    <w:p w14:paraId="6866E3E2" w14:textId="5A73DF8D" w:rsidR="00255AC6" w:rsidRPr="009C6403" w:rsidRDefault="00255AC6" w:rsidP="00515210">
      <w:pPr>
        <w:rPr>
          <w:ins w:id="565" w:author="唐 娜" w:date="2020-05-14T10:20:00Z"/>
          <w:b/>
          <w:bCs/>
        </w:rPr>
      </w:pPr>
      <w:ins w:id="566" w:author="唐 娜" w:date="2020-05-14T10:20:00Z">
        <w:r w:rsidRPr="00255AC6">
          <w:rPr>
            <w:b/>
            <w:bCs/>
          </w:rPr>
          <w:t>Fixed Frame [velodyne] does not exist</w:t>
        </w:r>
      </w:ins>
    </w:p>
    <w:p w14:paraId="17536AF6" w14:textId="763B0C40" w:rsidR="00B23277" w:rsidRDefault="00B23277" w:rsidP="003D3086">
      <w:pPr>
        <w:jc w:val="center"/>
        <w:rPr>
          <w:b/>
          <w:bCs/>
          <w:u w:val="single"/>
        </w:rPr>
      </w:pPr>
    </w:p>
    <w:p w14:paraId="5251DC86" w14:textId="69BEF950" w:rsidR="00B23277" w:rsidRDefault="00B23277" w:rsidP="00621B71">
      <w:pPr>
        <w:pStyle w:val="3"/>
      </w:pPr>
      <w:r>
        <w:rPr>
          <w:rFonts w:hint="eastAsia"/>
        </w:rPr>
        <w:lastRenderedPageBreak/>
        <w:t>列举R</w:t>
      </w:r>
      <w:r>
        <w:t>OS</w:t>
      </w:r>
      <w:r>
        <w:rPr>
          <w:rFonts w:hint="eastAsia"/>
        </w:rPr>
        <w:t>的编译过程</w:t>
      </w:r>
    </w:p>
    <w:p w14:paraId="5E6F5198" w14:textId="20D7F846" w:rsidR="00515210" w:rsidRDefault="00515210" w:rsidP="00515210">
      <w:r>
        <w:rPr>
          <w:noProof/>
        </w:rPr>
        <w:drawing>
          <wp:inline distT="0" distB="0" distL="0" distR="0" wp14:anchorId="5DCBCAF9" wp14:editId="63C1E76C">
            <wp:extent cx="5274310" cy="413131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131310"/>
                    </a:xfrm>
                    <a:prstGeom prst="rect">
                      <a:avLst/>
                    </a:prstGeom>
                  </pic:spPr>
                </pic:pic>
              </a:graphicData>
            </a:graphic>
          </wp:inline>
        </w:drawing>
      </w:r>
    </w:p>
    <w:p w14:paraId="185C4756" w14:textId="60F38E9C" w:rsidR="00515210" w:rsidRPr="00515210" w:rsidRDefault="00515210" w:rsidP="00515210">
      <w:r>
        <w:rPr>
          <w:noProof/>
        </w:rPr>
        <w:drawing>
          <wp:inline distT="0" distB="0" distL="0" distR="0" wp14:anchorId="7AB2D0F5" wp14:editId="0B3F6D0C">
            <wp:extent cx="5274310" cy="236982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369820"/>
                    </a:xfrm>
                    <a:prstGeom prst="rect">
                      <a:avLst/>
                    </a:prstGeom>
                  </pic:spPr>
                </pic:pic>
              </a:graphicData>
            </a:graphic>
          </wp:inline>
        </w:drawing>
      </w:r>
    </w:p>
    <w:p w14:paraId="78DBB3B6" w14:textId="13F4268E" w:rsidR="00B23277" w:rsidRDefault="00112693" w:rsidP="00112693">
      <w:pPr>
        <w:rPr>
          <w:b/>
          <w:bCs/>
          <w:u w:val="single"/>
        </w:rPr>
      </w:pPr>
      <w:r>
        <w:rPr>
          <w:rFonts w:hint="eastAsia"/>
          <w:b/>
          <w:bCs/>
          <w:u w:val="single"/>
        </w:rPr>
        <w:t>对于OpenCV这样的库，需要先m</w:t>
      </w:r>
      <w:r>
        <w:rPr>
          <w:b/>
          <w:bCs/>
          <w:u w:val="single"/>
        </w:rPr>
        <w:t xml:space="preserve">ake </w:t>
      </w:r>
      <w:r>
        <w:rPr>
          <w:rFonts w:hint="eastAsia"/>
          <w:b/>
          <w:bCs/>
          <w:u w:val="single"/>
        </w:rPr>
        <w:t>一下，调用sudo</w:t>
      </w:r>
      <w:r>
        <w:rPr>
          <w:b/>
          <w:bCs/>
          <w:u w:val="single"/>
        </w:rPr>
        <w:t xml:space="preserve"> </w:t>
      </w:r>
      <w:r>
        <w:rPr>
          <w:rFonts w:hint="eastAsia"/>
          <w:b/>
          <w:bCs/>
          <w:u w:val="single"/>
        </w:rPr>
        <w:t>马克install将OpenCV安装在电脑上，然后编译，而且还需要添加依赖项</w:t>
      </w:r>
    </w:p>
    <w:p w14:paraId="1877D068" w14:textId="2555A956" w:rsidR="00112693" w:rsidRDefault="00112693" w:rsidP="00112693">
      <w:pPr>
        <w:rPr>
          <w:b/>
          <w:bCs/>
          <w:u w:val="single"/>
        </w:rPr>
      </w:pPr>
      <w:r>
        <w:rPr>
          <w:b/>
          <w:bCs/>
          <w:u w:val="single"/>
        </w:rPr>
        <w:t>M</w:t>
      </w:r>
      <w:r>
        <w:rPr>
          <w:rFonts w:hint="eastAsia"/>
          <w:b/>
          <w:bCs/>
          <w:u w:val="single"/>
        </w:rPr>
        <w:t>ake</w:t>
      </w:r>
      <w:r>
        <w:rPr>
          <w:b/>
          <w:bCs/>
          <w:u w:val="single"/>
        </w:rPr>
        <w:t xml:space="preserve">-j4 </w:t>
      </w:r>
      <w:r>
        <w:rPr>
          <w:rFonts w:hint="eastAsia"/>
          <w:b/>
          <w:bCs/>
          <w:u w:val="single"/>
        </w:rPr>
        <w:t>调用多线程进行编译（j后边的参数使用线程的数量）</w:t>
      </w:r>
    </w:p>
    <w:p w14:paraId="624E0B27" w14:textId="028BA770" w:rsidR="00112693" w:rsidRPr="00112693" w:rsidRDefault="00112693" w:rsidP="00112693">
      <w:pPr>
        <w:rPr>
          <w:b/>
          <w:bCs/>
          <w:u w:val="single"/>
        </w:rPr>
      </w:pPr>
      <w:r>
        <w:rPr>
          <w:rFonts w:hint="eastAsia"/>
          <w:b/>
          <w:bCs/>
          <w:u w:val="single"/>
        </w:rPr>
        <w:t>将</w:t>
      </w:r>
      <w:r w:rsidR="00D25EB3">
        <w:rPr>
          <w:rFonts w:hint="eastAsia"/>
          <w:b/>
          <w:bCs/>
          <w:u w:val="single"/>
        </w:rPr>
        <w:t>包</w:t>
      </w:r>
      <w:r>
        <w:rPr>
          <w:rFonts w:hint="eastAsia"/>
          <w:b/>
          <w:bCs/>
          <w:u w:val="single"/>
        </w:rPr>
        <w:t>安装在不同的位置</w:t>
      </w:r>
    </w:p>
    <w:p w14:paraId="164105EC" w14:textId="761C9ADA" w:rsidR="00B23277" w:rsidRDefault="00B23277" w:rsidP="00621B71">
      <w:pPr>
        <w:pStyle w:val="3"/>
      </w:pPr>
      <w:r>
        <w:rPr>
          <w:rFonts w:hint="eastAsia"/>
        </w:rPr>
        <w:t>R</w:t>
      </w:r>
      <w:r>
        <w:t>VIZ</w:t>
      </w:r>
      <w:r>
        <w:rPr>
          <w:rFonts w:hint="eastAsia"/>
        </w:rPr>
        <w:t>的使用</w:t>
      </w:r>
    </w:p>
    <w:p w14:paraId="426D93CF" w14:textId="30EFBC3A" w:rsidR="003770F0" w:rsidRDefault="003770F0" w:rsidP="003770F0">
      <w:pPr>
        <w:jc w:val="left"/>
      </w:pPr>
      <w:r w:rsidRPr="003770F0">
        <w:rPr>
          <w:rFonts w:hint="eastAsia"/>
        </w:rPr>
        <w:t>安装好了以后直接r</w:t>
      </w:r>
      <w:r w:rsidRPr="003770F0">
        <w:t>os rviz rviz</w:t>
      </w:r>
      <w:r>
        <w:rPr>
          <w:rFonts w:hint="eastAsia"/>
        </w:rPr>
        <w:t>就可以了</w:t>
      </w:r>
    </w:p>
    <w:p w14:paraId="7814D87B" w14:textId="77777777" w:rsidR="003770F0" w:rsidRPr="003770F0" w:rsidRDefault="003770F0" w:rsidP="003770F0">
      <w:pPr>
        <w:jc w:val="left"/>
      </w:pPr>
    </w:p>
    <w:p w14:paraId="158E0BDB" w14:textId="056983BD" w:rsidR="00B23277" w:rsidRDefault="00B23277" w:rsidP="003D3086">
      <w:pPr>
        <w:jc w:val="center"/>
        <w:rPr>
          <w:b/>
          <w:bCs/>
          <w:u w:val="single"/>
        </w:rPr>
      </w:pPr>
    </w:p>
    <w:p w14:paraId="5744BEFE" w14:textId="16D30F32" w:rsidR="002B354C" w:rsidRDefault="002B354C" w:rsidP="002B354C">
      <w:pPr>
        <w:pStyle w:val="2"/>
      </w:pPr>
      <w:r>
        <w:rPr>
          <w:rFonts w:hint="eastAsia"/>
        </w:rPr>
        <w:t>三维里面常用的定位方法的原理弄明白</w:t>
      </w:r>
    </w:p>
    <w:p w14:paraId="5605BD14" w14:textId="16775BF0" w:rsidR="00D62C41" w:rsidRDefault="00D62C41" w:rsidP="00D62C41">
      <w:r>
        <w:rPr>
          <w:rFonts w:hint="eastAsia"/>
        </w:rPr>
        <w:t>高精定位：将车辆在线获取的环境特征与实现建好的高精度地图进行复杂的特征匹配。=，来获得当前车辆在地图的确切位置。自动驾驶车辆通过摄像头、激光雷达等传感器进行环境感知的能力有限，高精度地图上的三维语义信息如红绿灯、交通标志牌等可以缩小目标的检测范围、降低感知难度。</w:t>
      </w:r>
    </w:p>
    <w:p w14:paraId="39FAA23E" w14:textId="256D956A" w:rsidR="00D62C41" w:rsidRDefault="00D62C41" w:rsidP="00D62C41">
      <w:r>
        <w:rPr>
          <w:rFonts w:hint="eastAsia"/>
        </w:rPr>
        <w:t>高精度地图是一种具有厘米级精度、包含路网结构信息的特殊地图，主要应用于高精定位、环境感知、路径规划以及仿真实验。</w:t>
      </w:r>
    </w:p>
    <w:p w14:paraId="7809C6F1" w14:textId="0A56D44A" w:rsidR="00D62C41" w:rsidRDefault="00D62C41" w:rsidP="00D62C41">
      <w:r>
        <w:rPr>
          <w:rFonts w:hint="eastAsia"/>
        </w:rPr>
        <w:t>高精度地图的制作过程主要包括</w:t>
      </w:r>
      <w:r w:rsidRPr="00D62C41">
        <w:rPr>
          <w:rFonts w:hint="eastAsia"/>
          <w:b/>
          <w:bCs/>
        </w:rPr>
        <w:t>数据采集</w:t>
      </w:r>
      <w:r>
        <w:rPr>
          <w:rFonts w:hint="eastAsia"/>
        </w:rPr>
        <w:t>、</w:t>
      </w:r>
      <w:r w:rsidRPr="00D62C41">
        <w:rPr>
          <w:rFonts w:hint="eastAsia"/>
          <w:b/>
          <w:bCs/>
        </w:rPr>
        <w:t>数据处理</w:t>
      </w:r>
      <w:r>
        <w:rPr>
          <w:rFonts w:hint="eastAsia"/>
        </w:rPr>
        <w:t>、</w:t>
      </w:r>
      <w:r w:rsidRPr="00D62C41">
        <w:rPr>
          <w:rFonts w:hint="eastAsia"/>
          <w:b/>
          <w:bCs/>
        </w:rPr>
        <w:t>语义特征提取</w:t>
      </w:r>
      <w:r>
        <w:rPr>
          <w:rFonts w:hint="eastAsia"/>
        </w:rPr>
        <w:t>、</w:t>
      </w:r>
      <w:r w:rsidRPr="00D62C41">
        <w:rPr>
          <w:rFonts w:hint="eastAsia"/>
          <w:b/>
          <w:bCs/>
        </w:rPr>
        <w:t>人工质检</w:t>
      </w:r>
      <w:r>
        <w:rPr>
          <w:rFonts w:hint="eastAsia"/>
        </w:rPr>
        <w:t>、</w:t>
      </w:r>
      <w:r w:rsidRPr="00D62C41">
        <w:rPr>
          <w:rFonts w:hint="eastAsia"/>
          <w:b/>
          <w:bCs/>
        </w:rPr>
        <w:t>发布</w:t>
      </w:r>
      <w:r>
        <w:rPr>
          <w:rFonts w:hint="eastAsia"/>
        </w:rPr>
        <w:t>等过程。</w:t>
      </w:r>
    </w:p>
    <w:p w14:paraId="401AC871" w14:textId="62D7D22E" w:rsidR="00A0121D" w:rsidRDefault="00A0121D" w:rsidP="00A0121D">
      <w:pPr>
        <w:pStyle w:val="2"/>
      </w:pPr>
      <w:r>
        <w:t>DBoW3</w:t>
      </w:r>
      <w:r>
        <w:rPr>
          <w:rFonts w:hint="eastAsia"/>
        </w:rPr>
        <w:t>的使用</w:t>
      </w:r>
    </w:p>
    <w:p w14:paraId="0CA71BE3" w14:textId="23D8C7A2" w:rsidR="00A0121D" w:rsidRPr="00A0121D" w:rsidRDefault="00A0121D" w:rsidP="00A0121D">
      <w:pPr>
        <w:rPr>
          <w:b/>
          <w:bCs/>
        </w:rPr>
      </w:pPr>
      <w:r w:rsidRPr="00A0121D">
        <w:rPr>
          <w:rFonts w:hint="eastAsia"/>
          <w:b/>
          <w:bCs/>
        </w:rPr>
        <w:t>库安装源：</w:t>
      </w:r>
    </w:p>
    <w:p w14:paraId="4E6F4986" w14:textId="67754C90" w:rsidR="00A0121D" w:rsidRDefault="00A0121D" w:rsidP="003D75BC">
      <w:pPr>
        <w:pStyle w:val="a9"/>
        <w:numPr>
          <w:ilvl w:val="0"/>
          <w:numId w:val="74"/>
        </w:numPr>
        <w:ind w:firstLineChars="0"/>
      </w:pPr>
      <w:r>
        <w:rPr>
          <w:rFonts w:hint="eastAsia"/>
        </w:rPr>
        <w:t>Github上直接下载最新的D</w:t>
      </w:r>
      <w:r>
        <w:t>B</w:t>
      </w:r>
      <w:r>
        <w:rPr>
          <w:rFonts w:hint="eastAsia"/>
        </w:rPr>
        <w:t>o</w:t>
      </w:r>
      <w:r>
        <w:t>W3</w:t>
      </w:r>
    </w:p>
    <w:p w14:paraId="1A072B0C" w14:textId="0A07DAB2" w:rsidR="00A0121D" w:rsidRDefault="00A0121D" w:rsidP="003D75BC">
      <w:pPr>
        <w:pStyle w:val="a9"/>
        <w:numPr>
          <w:ilvl w:val="0"/>
          <w:numId w:val="74"/>
        </w:numPr>
        <w:ind w:firstLineChars="0"/>
      </w:pPr>
      <w:r>
        <w:rPr>
          <w:rFonts w:hint="eastAsia"/>
        </w:rPr>
        <w:t>在高翔S</w:t>
      </w:r>
      <w:r>
        <w:t>LAM</w:t>
      </w:r>
      <w:r>
        <w:rPr>
          <w:rFonts w:hint="eastAsia"/>
        </w:rPr>
        <w:t>14讲中3rd</w:t>
      </w:r>
      <w:r>
        <w:t>party</w:t>
      </w:r>
      <w:r>
        <w:rPr>
          <w:rFonts w:hint="eastAsia"/>
        </w:rPr>
        <w:t>直接有这个的包</w:t>
      </w:r>
    </w:p>
    <w:p w14:paraId="6A5DA3E5" w14:textId="4A419FF7" w:rsidR="00A0121D" w:rsidRPr="00F72756" w:rsidRDefault="00A0121D" w:rsidP="00A0121D">
      <w:pPr>
        <w:rPr>
          <w:b/>
          <w:bCs/>
        </w:rPr>
      </w:pPr>
      <w:r w:rsidRPr="00F72756">
        <w:rPr>
          <w:rFonts w:hint="eastAsia"/>
          <w:b/>
          <w:bCs/>
        </w:rPr>
        <w:t>安装过程中遇到的问题：</w:t>
      </w:r>
    </w:p>
    <w:tbl>
      <w:tblPr>
        <w:tblStyle w:val="aa"/>
        <w:tblW w:w="0" w:type="auto"/>
        <w:tblLook w:val="04A0" w:firstRow="1" w:lastRow="0" w:firstColumn="1" w:lastColumn="0" w:noHBand="0" w:noVBand="1"/>
      </w:tblPr>
      <w:tblGrid>
        <w:gridCol w:w="8296"/>
      </w:tblGrid>
      <w:tr w:rsidR="00511C45" w14:paraId="56246A0C" w14:textId="77777777" w:rsidTr="00511C45">
        <w:tc>
          <w:tcPr>
            <w:tcW w:w="8296" w:type="dxa"/>
          </w:tcPr>
          <w:p w14:paraId="0AC3F653" w14:textId="77777777" w:rsidR="00511C45" w:rsidRDefault="00511C45" w:rsidP="00511C45">
            <w:r>
              <w:t>/home/riki/slambook/ch12/feature_training.cpp:1:25: fatal error: DBoW3/DBoW3.h: 没有那个文件或目录</w:t>
            </w:r>
          </w:p>
          <w:p w14:paraId="1ACD9184" w14:textId="77777777" w:rsidR="00511C45" w:rsidRDefault="00511C45" w:rsidP="00511C45">
            <w:r>
              <w:t>compilation terminated.</w:t>
            </w:r>
          </w:p>
          <w:p w14:paraId="5B5433BE" w14:textId="77777777" w:rsidR="00511C45" w:rsidRDefault="00511C45" w:rsidP="00511C45">
            <w:r>
              <w:t>CMakeFiles/feature_training.dir/build.make:62: recipe for target 'CMakeFiles/feature_training.dir/feature_training.cpp.o' failed</w:t>
            </w:r>
          </w:p>
          <w:p w14:paraId="4851E21B" w14:textId="77777777" w:rsidR="00511C45" w:rsidRDefault="00511C45" w:rsidP="00511C45">
            <w:r>
              <w:t>make[2]: *** [CMakeFiles/feature_training.dir/feature_training.cpp.o] Error 1</w:t>
            </w:r>
          </w:p>
          <w:p w14:paraId="085BF6BC" w14:textId="77777777" w:rsidR="00511C45" w:rsidRDefault="00511C45" w:rsidP="00511C45">
            <w:r>
              <w:t>CMakeFiles/Makefile2:67: recipe for target 'CMakeFiles/feature_training.dir/all' failed</w:t>
            </w:r>
          </w:p>
          <w:p w14:paraId="4B15445E" w14:textId="77777777" w:rsidR="00511C45" w:rsidRDefault="00511C45" w:rsidP="00511C45">
            <w:r>
              <w:t>make[1]: *** [CMakeFiles/feature_training.dir/all] Error 2</w:t>
            </w:r>
          </w:p>
          <w:p w14:paraId="09EC9B39" w14:textId="77777777" w:rsidR="00511C45" w:rsidRDefault="00511C45" w:rsidP="00511C45">
            <w:r>
              <w:t>Makefile:83: recipe for target 'all' failed</w:t>
            </w:r>
          </w:p>
          <w:p w14:paraId="080C2CEE" w14:textId="3A47B250" w:rsidR="00511C45" w:rsidRDefault="00511C45" w:rsidP="00A0121D">
            <w:r>
              <w:t>make: *** [all] Error 2</w:t>
            </w:r>
          </w:p>
        </w:tc>
      </w:tr>
    </w:tbl>
    <w:p w14:paraId="52A2B4F3" w14:textId="77777777" w:rsidR="00511C45" w:rsidRDefault="00511C45" w:rsidP="00A0121D"/>
    <w:p w14:paraId="620D6E3B" w14:textId="320E7F92" w:rsidR="00A0121D" w:rsidRDefault="00A0121D" w:rsidP="00A0121D">
      <w:pPr>
        <w:rPr>
          <w:b/>
          <w:bCs/>
        </w:rPr>
      </w:pPr>
      <w:r w:rsidRPr="00A0121D">
        <w:rPr>
          <w:rFonts w:hint="eastAsia"/>
          <w:b/>
          <w:bCs/>
        </w:rPr>
        <w:t>解决方法：</w:t>
      </w:r>
    </w:p>
    <w:p w14:paraId="7140C5D3" w14:textId="620724A7" w:rsidR="00511C45" w:rsidRDefault="00511C45" w:rsidP="00A0121D">
      <w:pPr>
        <w:rPr>
          <w:b/>
          <w:bCs/>
        </w:rPr>
      </w:pPr>
      <w:r w:rsidRPr="00511C45">
        <w:rPr>
          <w:rFonts w:hint="eastAsia"/>
          <w:b/>
          <w:bCs/>
        </w:rPr>
        <w:t>在</w:t>
      </w:r>
      <w:r w:rsidRPr="00511C45">
        <w:rPr>
          <w:b/>
          <w:bCs/>
        </w:rPr>
        <w:t>/home/xxx/slambook/ch12/CMakeLists.txt中添加：#include "DBoW3/DBoW3.h"</w:t>
      </w:r>
      <w:r>
        <w:rPr>
          <w:rFonts w:hint="eastAsia"/>
          <w:b/>
          <w:bCs/>
        </w:rPr>
        <w:t>（亲测无效）</w:t>
      </w:r>
      <w:r w:rsidRPr="00511C45">
        <w:rPr>
          <w:b/>
          <w:bCs/>
        </w:rPr>
        <w:sym w:font="Wingdings" w:char="F0E0"/>
      </w:r>
      <w:r>
        <w:rPr>
          <w:rFonts w:hint="eastAsia"/>
          <w:b/>
          <w:bCs/>
        </w:rPr>
        <w:t>之后出现的报错：</w:t>
      </w:r>
    </w:p>
    <w:tbl>
      <w:tblPr>
        <w:tblStyle w:val="aa"/>
        <w:tblW w:w="0" w:type="auto"/>
        <w:tblLook w:val="04A0" w:firstRow="1" w:lastRow="0" w:firstColumn="1" w:lastColumn="0" w:noHBand="0" w:noVBand="1"/>
      </w:tblPr>
      <w:tblGrid>
        <w:gridCol w:w="8296"/>
      </w:tblGrid>
      <w:tr w:rsidR="00511C45" w14:paraId="44F8234E" w14:textId="77777777" w:rsidTr="00511C45">
        <w:tc>
          <w:tcPr>
            <w:tcW w:w="8296" w:type="dxa"/>
          </w:tcPr>
          <w:p w14:paraId="5FC8E3EB" w14:textId="77777777" w:rsidR="00511C45" w:rsidRPr="00511C45" w:rsidRDefault="00511C45" w:rsidP="00511C45">
            <w:r w:rsidRPr="00511C45">
              <w:t>[ 16%] Building CXX object CMakeFiles/feature_training.dir/feature_training.cpp.o</w:t>
            </w:r>
          </w:p>
          <w:p w14:paraId="38DC90FA" w14:textId="77777777" w:rsidR="00511C45" w:rsidRPr="00511C45" w:rsidRDefault="00511C45" w:rsidP="00511C45">
            <w:r w:rsidRPr="00511C45">
              <w:t>/home/riki/slambook/ch12/feature_training.cpp:1:25: fatal error: DBoW3/DBoW3.h: 没有那个文件或目录</w:t>
            </w:r>
          </w:p>
          <w:p w14:paraId="00B2A229" w14:textId="77777777" w:rsidR="00511C45" w:rsidRPr="00511C45" w:rsidRDefault="00511C45" w:rsidP="00511C45">
            <w:r w:rsidRPr="00511C45">
              <w:t>compilation terminated.</w:t>
            </w:r>
          </w:p>
          <w:p w14:paraId="6003C27A" w14:textId="77777777" w:rsidR="00511C45" w:rsidRPr="00511C45" w:rsidRDefault="00511C45" w:rsidP="00511C45">
            <w:r w:rsidRPr="00511C45">
              <w:t>CMakeFiles/feature_training.dir/build.make:62: recipe for target 'CMakeFiles/feature_training.dir/feature_training.cpp.o' failed</w:t>
            </w:r>
          </w:p>
          <w:p w14:paraId="0B48BC62" w14:textId="77777777" w:rsidR="00511C45" w:rsidRPr="00511C45" w:rsidRDefault="00511C45" w:rsidP="00511C45">
            <w:r w:rsidRPr="00511C45">
              <w:t>make[2]: *** [CMakeFiles/feature_training.dir/feature_training.cpp.o] Error 1</w:t>
            </w:r>
          </w:p>
          <w:p w14:paraId="006FB66D" w14:textId="77777777" w:rsidR="00511C45" w:rsidRPr="00511C45" w:rsidRDefault="00511C45" w:rsidP="00511C45">
            <w:r w:rsidRPr="00511C45">
              <w:t>CMakeFiles/Makefile2:67: recipe for target 'CMakeFiles/feature_training.dir/all' failed</w:t>
            </w:r>
          </w:p>
          <w:p w14:paraId="58B61743" w14:textId="77777777" w:rsidR="00511C45" w:rsidRPr="00511C45" w:rsidRDefault="00511C45" w:rsidP="00511C45">
            <w:r w:rsidRPr="00511C45">
              <w:t>make[1]: *** [CMakeFiles/feature_training.dir/all] Error 2</w:t>
            </w:r>
          </w:p>
          <w:p w14:paraId="5CA750DD" w14:textId="77777777" w:rsidR="00511C45" w:rsidRPr="00511C45" w:rsidRDefault="00511C45" w:rsidP="00511C45">
            <w:r w:rsidRPr="00511C45">
              <w:lastRenderedPageBreak/>
              <w:t>Makefile:83: recipe for target 'all' failed</w:t>
            </w:r>
          </w:p>
          <w:p w14:paraId="2276DC8F" w14:textId="70ECDF5B" w:rsidR="00511C45" w:rsidRPr="00511C45" w:rsidRDefault="00511C45" w:rsidP="00A0121D">
            <w:r w:rsidRPr="00511C45">
              <w:t>make: *** [all] Error 2</w:t>
            </w:r>
          </w:p>
        </w:tc>
      </w:tr>
    </w:tbl>
    <w:p w14:paraId="0104BC25" w14:textId="78142135" w:rsidR="00932128" w:rsidRDefault="00511C45" w:rsidP="00A0121D">
      <w:r>
        <w:rPr>
          <w:rFonts w:hint="eastAsia"/>
          <w:b/>
          <w:bCs/>
        </w:rPr>
        <w:lastRenderedPageBreak/>
        <w:t>解决方法：</w:t>
      </w:r>
      <w:r w:rsidR="00932128">
        <w:rPr>
          <w:rFonts w:hint="eastAsia"/>
          <w:b/>
          <w:bCs/>
        </w:rPr>
        <w:t>进入</w:t>
      </w:r>
      <w:r w:rsidR="00932128">
        <w:t>/usr/local/include</w:t>
      </w:r>
      <w:r w:rsidR="00932128">
        <w:rPr>
          <w:rFonts w:hint="eastAsia"/>
        </w:rPr>
        <w:t>后根本没有发现D</w:t>
      </w:r>
      <w:r w:rsidR="00932128">
        <w:t>B</w:t>
      </w:r>
      <w:r w:rsidR="00932128">
        <w:rPr>
          <w:rFonts w:hint="eastAsia"/>
        </w:rPr>
        <w:t>ow</w:t>
      </w:r>
      <w:r w:rsidR="00932128">
        <w:t>3</w:t>
      </w:r>
      <w:r w:rsidR="00932128">
        <w:rPr>
          <w:rFonts w:hint="eastAsia"/>
        </w:rPr>
        <w:t>所以</w:t>
      </w:r>
      <w:r w:rsidR="00932128">
        <w:t>在安装DBow3时，在进行sudo make install即可</w:t>
      </w:r>
      <w:r w:rsidR="00932128">
        <w:rPr>
          <w:rFonts w:hint="eastAsia"/>
        </w:rPr>
        <w:t>。</w:t>
      </w:r>
    </w:p>
    <w:p w14:paraId="374AF3DA" w14:textId="2DAD2BED" w:rsidR="00932128" w:rsidRDefault="00932128" w:rsidP="00A0121D">
      <w:r>
        <w:rPr>
          <w:noProof/>
        </w:rPr>
        <w:drawing>
          <wp:inline distT="0" distB="0" distL="0" distR="0" wp14:anchorId="243AC273" wp14:editId="2DA13721">
            <wp:extent cx="5274310" cy="84772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847725"/>
                    </a:xfrm>
                    <a:prstGeom prst="rect">
                      <a:avLst/>
                    </a:prstGeom>
                    <a:noFill/>
                    <a:ln>
                      <a:noFill/>
                    </a:ln>
                  </pic:spPr>
                </pic:pic>
              </a:graphicData>
            </a:graphic>
          </wp:inline>
        </w:drawing>
      </w:r>
    </w:p>
    <w:p w14:paraId="677AFF69" w14:textId="3B80F7F7" w:rsidR="00932128" w:rsidRPr="00932128" w:rsidRDefault="00932128" w:rsidP="00A0121D">
      <w:r>
        <w:rPr>
          <w:rFonts w:hint="eastAsia"/>
        </w:rPr>
        <w:t>亲测依旧报错</w:t>
      </w:r>
      <w:r>
        <w:t>—</w:t>
      </w:r>
      <w:r>
        <w:rPr>
          <w:rFonts w:hint="eastAsia"/>
        </w:rPr>
        <w:t>》》》》》》》</w:t>
      </w:r>
    </w:p>
    <w:tbl>
      <w:tblPr>
        <w:tblStyle w:val="aa"/>
        <w:tblW w:w="0" w:type="auto"/>
        <w:tblLook w:val="04A0" w:firstRow="1" w:lastRow="0" w:firstColumn="1" w:lastColumn="0" w:noHBand="0" w:noVBand="1"/>
      </w:tblPr>
      <w:tblGrid>
        <w:gridCol w:w="8296"/>
      </w:tblGrid>
      <w:tr w:rsidR="00932128" w14:paraId="6B3EBDAE" w14:textId="77777777" w:rsidTr="00932128">
        <w:tc>
          <w:tcPr>
            <w:tcW w:w="8296" w:type="dxa"/>
          </w:tcPr>
          <w:p w14:paraId="12625E60" w14:textId="77777777" w:rsidR="00932128" w:rsidRPr="00932128" w:rsidRDefault="00932128" w:rsidP="00932128">
            <w:pPr>
              <w:rPr>
                <w:b/>
                <w:bCs/>
              </w:rPr>
            </w:pPr>
            <w:r w:rsidRPr="00932128">
              <w:rPr>
                <w:b/>
                <w:bCs/>
              </w:rPr>
              <w:t>[ 16%] Building CXX object CMakeFiles/feature_training.dir/feature_training.cpp.o</w:t>
            </w:r>
          </w:p>
          <w:p w14:paraId="62CB4B56" w14:textId="77777777" w:rsidR="00932128" w:rsidRPr="00932128" w:rsidRDefault="00932128" w:rsidP="00932128">
            <w:pPr>
              <w:rPr>
                <w:b/>
                <w:bCs/>
              </w:rPr>
            </w:pPr>
            <w:r w:rsidRPr="00932128">
              <w:rPr>
                <w:b/>
                <w:bCs/>
              </w:rPr>
              <w:t>make[2]: *** No rule to make target '/usr/local/lib/libDBoW3.a', needed by 'feature_training'。 停止。</w:t>
            </w:r>
          </w:p>
          <w:p w14:paraId="2C160081" w14:textId="77777777" w:rsidR="00932128" w:rsidRPr="00932128" w:rsidRDefault="00932128" w:rsidP="00932128">
            <w:pPr>
              <w:rPr>
                <w:b/>
                <w:bCs/>
              </w:rPr>
            </w:pPr>
            <w:r w:rsidRPr="00932128">
              <w:rPr>
                <w:b/>
                <w:bCs/>
              </w:rPr>
              <w:t>CMakeFiles/Makefile2:67: recipe for target 'CMakeFiles/feature_training.dir/all' failed</w:t>
            </w:r>
          </w:p>
          <w:p w14:paraId="631E1BAB" w14:textId="77777777" w:rsidR="00932128" w:rsidRPr="00932128" w:rsidRDefault="00932128" w:rsidP="00932128">
            <w:pPr>
              <w:rPr>
                <w:b/>
                <w:bCs/>
              </w:rPr>
            </w:pPr>
            <w:r w:rsidRPr="00932128">
              <w:rPr>
                <w:b/>
                <w:bCs/>
              </w:rPr>
              <w:t>make[1]: *** [CMakeFiles/feature_training.dir/all] Error 2</w:t>
            </w:r>
          </w:p>
          <w:p w14:paraId="151861EA" w14:textId="77777777" w:rsidR="00932128" w:rsidRPr="00932128" w:rsidRDefault="00932128" w:rsidP="00932128">
            <w:pPr>
              <w:rPr>
                <w:b/>
                <w:bCs/>
              </w:rPr>
            </w:pPr>
            <w:r w:rsidRPr="00932128">
              <w:rPr>
                <w:b/>
                <w:bCs/>
              </w:rPr>
              <w:t>Makefile:83: recipe for target 'all' failed</w:t>
            </w:r>
          </w:p>
          <w:p w14:paraId="694A878B" w14:textId="02E5319E" w:rsidR="00932128" w:rsidRDefault="00932128" w:rsidP="00932128">
            <w:pPr>
              <w:rPr>
                <w:b/>
                <w:bCs/>
              </w:rPr>
            </w:pPr>
            <w:r w:rsidRPr="00932128">
              <w:rPr>
                <w:b/>
                <w:bCs/>
              </w:rPr>
              <w:t>make: *** [all] Error 2</w:t>
            </w:r>
          </w:p>
        </w:tc>
      </w:tr>
    </w:tbl>
    <w:p w14:paraId="74202546" w14:textId="13502D2F" w:rsidR="00932128" w:rsidRDefault="002363AA" w:rsidP="00932128">
      <w:pPr>
        <w:rPr>
          <w:b/>
          <w:bCs/>
        </w:rPr>
      </w:pPr>
      <w:r>
        <w:rPr>
          <w:rFonts w:hint="eastAsia"/>
          <w:b/>
          <w:bCs/>
        </w:rPr>
        <w:t>去掉Cmake</w:t>
      </w:r>
      <w:r>
        <w:rPr>
          <w:b/>
          <w:bCs/>
        </w:rPr>
        <w:t>lists</w:t>
      </w:r>
      <w:r>
        <w:rPr>
          <w:rFonts w:hint="eastAsia"/>
          <w:b/>
          <w:bCs/>
        </w:rPr>
        <w:t>里面这句话：</w:t>
      </w:r>
      <w:r w:rsidRPr="002363AA">
        <w:rPr>
          <w:b/>
          <w:bCs/>
        </w:rPr>
        <w:t>set( DBoW3_LIBS "/usr/local/lib/libDBoW3.a" )</w:t>
      </w:r>
    </w:p>
    <w:p w14:paraId="05E21F7F" w14:textId="2ED59450" w:rsidR="002363AA" w:rsidRDefault="002363AA" w:rsidP="00932128">
      <w:pPr>
        <w:rPr>
          <w:b/>
          <w:bCs/>
        </w:rPr>
      </w:pPr>
      <w:r>
        <w:rPr>
          <w:rFonts w:hint="eastAsia"/>
          <w:b/>
          <w:bCs/>
        </w:rPr>
        <w:t>报错：</w:t>
      </w:r>
    </w:p>
    <w:tbl>
      <w:tblPr>
        <w:tblStyle w:val="aa"/>
        <w:tblW w:w="0" w:type="auto"/>
        <w:tblLook w:val="04A0" w:firstRow="1" w:lastRow="0" w:firstColumn="1" w:lastColumn="0" w:noHBand="0" w:noVBand="1"/>
      </w:tblPr>
      <w:tblGrid>
        <w:gridCol w:w="8296"/>
      </w:tblGrid>
      <w:tr w:rsidR="002363AA" w14:paraId="59442EA2" w14:textId="77777777" w:rsidTr="002363AA">
        <w:tc>
          <w:tcPr>
            <w:tcW w:w="8296" w:type="dxa"/>
          </w:tcPr>
          <w:p w14:paraId="492B2B4B" w14:textId="77777777" w:rsidR="002363AA" w:rsidRPr="002363AA" w:rsidRDefault="002363AA" w:rsidP="002363AA">
            <w:pPr>
              <w:rPr>
                <w:b/>
                <w:bCs/>
              </w:rPr>
            </w:pPr>
            <w:r w:rsidRPr="002363AA">
              <w:rPr>
                <w:b/>
                <w:bCs/>
              </w:rPr>
              <w:t>[ 16%] Linking CXX executable feature_training</w:t>
            </w:r>
          </w:p>
          <w:p w14:paraId="1828B530" w14:textId="77777777" w:rsidR="002363AA" w:rsidRPr="002363AA" w:rsidRDefault="002363AA" w:rsidP="002363AA">
            <w:pPr>
              <w:rPr>
                <w:b/>
                <w:bCs/>
              </w:rPr>
            </w:pPr>
            <w:r w:rsidRPr="002363AA">
              <w:rPr>
                <w:b/>
                <w:bCs/>
              </w:rPr>
              <w:t>CMakeFiles/feature_training.dir/feature_training.cpp.o：在函数‘main’中：</w:t>
            </w:r>
          </w:p>
          <w:p w14:paraId="6CBBBD37" w14:textId="77777777" w:rsidR="002363AA" w:rsidRPr="002363AA" w:rsidRDefault="002363AA" w:rsidP="002363AA">
            <w:pPr>
              <w:rPr>
                <w:b/>
                <w:bCs/>
              </w:rPr>
            </w:pPr>
            <w:r w:rsidRPr="002363AA">
              <w:rPr>
                <w:b/>
                <w:bCs/>
              </w:rPr>
              <w:t>feature_training.cpp:(.text.startup+0x90a)：对‘DBoW3::Vocabulary::Vocabulary(int, int, DBoW3::WeightingType, DBoW3::ScoringType)’未定义的引用</w:t>
            </w:r>
          </w:p>
          <w:p w14:paraId="7956CB75" w14:textId="77777777" w:rsidR="002363AA" w:rsidRPr="002363AA" w:rsidRDefault="002363AA" w:rsidP="002363AA">
            <w:pPr>
              <w:rPr>
                <w:b/>
                <w:bCs/>
              </w:rPr>
            </w:pPr>
            <w:r w:rsidRPr="002363AA">
              <w:rPr>
                <w:b/>
                <w:bCs/>
              </w:rPr>
              <w:t>feature_training.cpp:(.text.startup+0x919)：对‘DBoW3::Vocabulary::create(std::vector&lt;cv::Mat, std::allocator&lt;cv::Mat&gt; &gt; const&amp;)’未定义的引用</w:t>
            </w:r>
          </w:p>
          <w:p w14:paraId="11C837AD" w14:textId="77777777" w:rsidR="002363AA" w:rsidRPr="002363AA" w:rsidRDefault="002363AA" w:rsidP="002363AA">
            <w:pPr>
              <w:rPr>
                <w:b/>
                <w:bCs/>
              </w:rPr>
            </w:pPr>
            <w:r w:rsidRPr="002363AA">
              <w:rPr>
                <w:b/>
                <w:bCs/>
              </w:rPr>
              <w:t>feature_training.cpp:(.text.startup+0x93a)：对‘DBoW3::operator&lt;&lt;(std::ostream&amp;, DBoW3::Vocabulary const&amp;)’未定义的引用</w:t>
            </w:r>
          </w:p>
          <w:p w14:paraId="490C982D" w14:textId="77777777" w:rsidR="002363AA" w:rsidRPr="002363AA" w:rsidRDefault="002363AA" w:rsidP="002363AA">
            <w:pPr>
              <w:rPr>
                <w:b/>
                <w:bCs/>
              </w:rPr>
            </w:pPr>
            <w:r w:rsidRPr="002363AA">
              <w:rPr>
                <w:b/>
                <w:bCs/>
              </w:rPr>
              <w:t>feature_training.cpp:(.text.startup+0x9c7)：对‘DBoW3::Vocabulary::save(std::__cxx11::basic_string&lt;char, std::char_traits&lt;char&gt;, std::allocator&lt;char&gt; &gt; const&amp;, bool) const’未定义的引用</w:t>
            </w:r>
          </w:p>
          <w:p w14:paraId="0336D643" w14:textId="77777777" w:rsidR="002363AA" w:rsidRPr="002363AA" w:rsidRDefault="002363AA" w:rsidP="002363AA">
            <w:pPr>
              <w:rPr>
                <w:b/>
                <w:bCs/>
              </w:rPr>
            </w:pPr>
            <w:r w:rsidRPr="002363AA">
              <w:rPr>
                <w:b/>
                <w:bCs/>
              </w:rPr>
              <w:t>feature_training.cpp:(.text.startup+0xa06)：对‘DBoW3::Vocabulary::~Vocabulary()’未定义的引用</w:t>
            </w:r>
          </w:p>
          <w:p w14:paraId="69C668A2" w14:textId="77777777" w:rsidR="002363AA" w:rsidRPr="002363AA" w:rsidRDefault="002363AA" w:rsidP="002363AA">
            <w:pPr>
              <w:rPr>
                <w:b/>
                <w:bCs/>
              </w:rPr>
            </w:pPr>
            <w:r w:rsidRPr="002363AA">
              <w:rPr>
                <w:b/>
                <w:bCs/>
              </w:rPr>
              <w:t>feature_training.cpp:(.text.startup+0xc4d)：对‘DBoW3::Vocabulary::~Vocabulary()’未定义的引用</w:t>
            </w:r>
          </w:p>
          <w:p w14:paraId="7BA8F3B4" w14:textId="77777777" w:rsidR="002363AA" w:rsidRPr="002363AA" w:rsidRDefault="002363AA" w:rsidP="002363AA">
            <w:pPr>
              <w:rPr>
                <w:b/>
                <w:bCs/>
              </w:rPr>
            </w:pPr>
            <w:r w:rsidRPr="002363AA">
              <w:rPr>
                <w:b/>
                <w:bCs/>
              </w:rPr>
              <w:t>collect2: error: ld returned 1 exit status</w:t>
            </w:r>
          </w:p>
          <w:p w14:paraId="1B9A43F8" w14:textId="77777777" w:rsidR="002363AA" w:rsidRPr="002363AA" w:rsidRDefault="002363AA" w:rsidP="002363AA">
            <w:pPr>
              <w:rPr>
                <w:b/>
                <w:bCs/>
              </w:rPr>
            </w:pPr>
            <w:r w:rsidRPr="002363AA">
              <w:rPr>
                <w:b/>
                <w:bCs/>
              </w:rPr>
              <w:t>CMakeFiles/feature_training.dir/build.make:112: recipe for target 'feature_training' failed</w:t>
            </w:r>
          </w:p>
          <w:p w14:paraId="082E3313" w14:textId="77777777" w:rsidR="002363AA" w:rsidRPr="002363AA" w:rsidRDefault="002363AA" w:rsidP="002363AA">
            <w:pPr>
              <w:rPr>
                <w:b/>
                <w:bCs/>
              </w:rPr>
            </w:pPr>
            <w:r w:rsidRPr="002363AA">
              <w:rPr>
                <w:b/>
                <w:bCs/>
              </w:rPr>
              <w:t>make[2]: *** [feature_training] Error 1</w:t>
            </w:r>
          </w:p>
          <w:p w14:paraId="6F6A194B" w14:textId="77777777" w:rsidR="002363AA" w:rsidRPr="002363AA" w:rsidRDefault="002363AA" w:rsidP="002363AA">
            <w:pPr>
              <w:rPr>
                <w:b/>
                <w:bCs/>
              </w:rPr>
            </w:pPr>
            <w:r w:rsidRPr="002363AA">
              <w:rPr>
                <w:b/>
                <w:bCs/>
              </w:rPr>
              <w:t>CMakeFiles/Makefile2:67: recipe for target 'CMakeFiles/feature_training.dir/all' failed</w:t>
            </w:r>
          </w:p>
          <w:p w14:paraId="545957B1" w14:textId="77777777" w:rsidR="002363AA" w:rsidRPr="002363AA" w:rsidRDefault="002363AA" w:rsidP="002363AA">
            <w:pPr>
              <w:rPr>
                <w:b/>
                <w:bCs/>
              </w:rPr>
            </w:pPr>
            <w:r w:rsidRPr="002363AA">
              <w:rPr>
                <w:b/>
                <w:bCs/>
              </w:rPr>
              <w:t>make[1]: *** [CMakeFiles/feature_training.dir/all] Error 2</w:t>
            </w:r>
          </w:p>
          <w:p w14:paraId="02860E7A" w14:textId="77777777" w:rsidR="002363AA" w:rsidRPr="002363AA" w:rsidRDefault="002363AA" w:rsidP="002363AA">
            <w:pPr>
              <w:rPr>
                <w:b/>
                <w:bCs/>
              </w:rPr>
            </w:pPr>
            <w:r w:rsidRPr="002363AA">
              <w:rPr>
                <w:b/>
                <w:bCs/>
              </w:rPr>
              <w:t>Makefile:83: recipe for target 'all' failed</w:t>
            </w:r>
          </w:p>
          <w:p w14:paraId="6DFB3599" w14:textId="6BE60462" w:rsidR="002363AA" w:rsidRDefault="002363AA" w:rsidP="002363AA">
            <w:pPr>
              <w:rPr>
                <w:b/>
                <w:bCs/>
              </w:rPr>
            </w:pPr>
            <w:r w:rsidRPr="002363AA">
              <w:rPr>
                <w:b/>
                <w:bCs/>
              </w:rPr>
              <w:t>make: *** [all] Error 2</w:t>
            </w:r>
          </w:p>
        </w:tc>
      </w:tr>
    </w:tbl>
    <w:p w14:paraId="52A780AD" w14:textId="53183314" w:rsidR="002363AA" w:rsidRDefault="00941BCF" w:rsidP="00932128">
      <w:pPr>
        <w:rPr>
          <w:b/>
          <w:bCs/>
        </w:rPr>
      </w:pPr>
      <w:r>
        <w:rPr>
          <w:rFonts w:hint="eastAsia"/>
          <w:b/>
          <w:bCs/>
        </w:rPr>
        <w:t>然后我进行了神操作，将动态库和静态库的名字改了一下。</w:t>
      </w:r>
    </w:p>
    <w:p w14:paraId="4919E2C4" w14:textId="2D6A5B9B" w:rsidR="00744FD4" w:rsidRDefault="00744FD4" w:rsidP="00166EDC">
      <w:pPr>
        <w:pStyle w:val="2"/>
        <w:rPr>
          <w:ins w:id="567" w:author="唐 娜" w:date="2020-05-14T10:25:00Z"/>
        </w:rPr>
      </w:pPr>
      <w:ins w:id="568" w:author="唐 娜" w:date="2020-05-14T10:25:00Z">
        <w:r>
          <w:rPr>
            <w:rFonts w:hint="eastAsia"/>
          </w:rPr>
          <w:lastRenderedPageBreak/>
          <w:t>三维空间刚体运动</w:t>
        </w:r>
      </w:ins>
    </w:p>
    <w:p w14:paraId="77095983" w14:textId="7EFB38F9" w:rsidR="00744FD4" w:rsidRDefault="00744FD4" w:rsidP="00744FD4">
      <w:pPr>
        <w:rPr>
          <w:ins w:id="569" w:author="唐 娜" w:date="2020-05-14T10:25:00Z"/>
        </w:rPr>
      </w:pPr>
      <w:ins w:id="570" w:author="唐 娜" w:date="2020-05-14T10:25:00Z">
        <w:r>
          <w:rPr>
            <w:rFonts w:hint="eastAsia"/>
          </w:rPr>
          <w:t>三维空间的刚体运动描述方式：</w:t>
        </w:r>
        <w:r w:rsidRPr="004C3F09">
          <w:rPr>
            <w:rFonts w:hint="eastAsia"/>
            <w:b/>
            <w:bCs/>
          </w:rPr>
          <w:t>旋转矩阵</w:t>
        </w:r>
        <w:r w:rsidR="006A4460" w:rsidRPr="004C3F09">
          <w:rPr>
            <w:rFonts w:hint="eastAsia"/>
            <w:b/>
            <w:bCs/>
          </w:rPr>
          <w:t>R</w:t>
        </w:r>
        <w:r>
          <w:rPr>
            <w:rFonts w:hint="eastAsia"/>
          </w:rPr>
          <w:t>、</w:t>
        </w:r>
        <w:r w:rsidRPr="004C3F09">
          <w:rPr>
            <w:rFonts w:hint="eastAsia"/>
            <w:b/>
            <w:bCs/>
          </w:rPr>
          <w:t>变换矩阵</w:t>
        </w:r>
        <w:r w:rsidR="004C3F09" w:rsidRPr="004C3F09">
          <w:rPr>
            <w:rFonts w:hint="eastAsia"/>
            <w:b/>
            <w:bCs/>
          </w:rPr>
          <w:t>T</w:t>
        </w:r>
        <w:r>
          <w:rPr>
            <w:rFonts w:hint="eastAsia"/>
          </w:rPr>
          <w:t>、四元数、欧拉角。</w:t>
        </w:r>
      </w:ins>
    </w:p>
    <w:p w14:paraId="1B8B8F36" w14:textId="324A9E76" w:rsidR="00744FD4" w:rsidRDefault="00744FD4" w:rsidP="00744FD4">
      <w:pPr>
        <w:rPr>
          <w:ins w:id="571" w:author="唐 娜" w:date="2020-05-14T10:25:00Z"/>
        </w:rPr>
      </w:pPr>
      <w:ins w:id="572" w:author="唐 娜" w:date="2020-05-14T10:25:00Z">
        <w:r>
          <w:rPr>
            <w:rFonts w:hint="eastAsia"/>
          </w:rPr>
          <w:t>位于空间中（x</w:t>
        </w:r>
        <w:r>
          <w:t>,y,z</w:t>
        </w:r>
        <w:r>
          <w:rPr>
            <w:rFonts w:hint="eastAsia"/>
          </w:rPr>
          <w:t>）处，并且朝向方向。</w:t>
        </w:r>
      </w:ins>
    </w:p>
    <w:p w14:paraId="73ADF3B9" w14:textId="519E0A8F" w:rsidR="006A1A6E" w:rsidRDefault="006A1A6E" w:rsidP="00744FD4">
      <w:pPr>
        <w:rPr>
          <w:ins w:id="573" w:author="唐 娜" w:date="2020-05-14T10:25:00Z"/>
        </w:rPr>
      </w:pPr>
      <w:ins w:id="574" w:author="唐 娜" w:date="2020-05-14T10:25:00Z">
        <w:r>
          <w:rPr>
            <w:rFonts w:hint="eastAsia"/>
          </w:rPr>
          <w:t>坐标系的欧式变换</w:t>
        </w:r>
        <w:r>
          <w:t>—</w:t>
        </w:r>
        <w:r>
          <w:rPr>
            <w:rFonts w:hint="eastAsia"/>
          </w:rPr>
          <w:t>》设定一个惯性坐标系（世界坐标系）、相机坐标系、变换矩阵T</w:t>
        </w:r>
      </w:ins>
    </w:p>
    <w:p w14:paraId="3707EBBD" w14:textId="11ADA894" w:rsidR="006A1A6E" w:rsidRDefault="006A1A6E" w:rsidP="00744FD4">
      <w:pPr>
        <w:rPr>
          <w:ins w:id="575" w:author="唐 娜" w:date="2020-05-14T10:25:00Z"/>
        </w:rPr>
      </w:pPr>
      <w:ins w:id="576" w:author="唐 娜" w:date="2020-05-14T10:25:00Z">
        <w:r w:rsidRPr="006A1A6E">
          <w:rPr>
            <w:rFonts w:hint="eastAsia"/>
            <w:b/>
            <w:bCs/>
          </w:rPr>
          <w:t>欧式变换</w:t>
        </w:r>
        <w:r>
          <w:sym w:font="Wingdings" w:char="F0E0"/>
        </w:r>
        <w:r>
          <w:rPr>
            <w:rFonts w:hint="eastAsia"/>
          </w:rPr>
          <w:t>刚体运动，保证同一个向量在各个坐标系下的长度和夹角都不会发生变化。</w:t>
        </w:r>
      </w:ins>
    </w:p>
    <w:p w14:paraId="4E28E0EC" w14:textId="06C592C9" w:rsidR="006A4460" w:rsidRDefault="006A4460" w:rsidP="00744FD4">
      <w:pPr>
        <w:rPr>
          <w:ins w:id="577" w:author="唐 娜" w:date="2020-05-14T10:25:00Z"/>
        </w:rPr>
      </w:pPr>
      <w:ins w:id="578" w:author="唐 娜" w:date="2020-05-14T10:25:00Z">
        <w:r>
          <w:rPr>
            <w:rFonts w:hint="eastAsia"/>
          </w:rPr>
          <w:t>旋转矩阵的逆代表的是相反的旋转。</w:t>
        </w:r>
      </w:ins>
    </w:p>
    <w:p w14:paraId="649CD2E7" w14:textId="1865153B" w:rsidR="004C3F09" w:rsidRDefault="004C3F09" w:rsidP="00744FD4">
      <w:pPr>
        <w:rPr>
          <w:ins w:id="579" w:author="唐 娜" w:date="2020-05-14T10:25:00Z"/>
        </w:rPr>
      </w:pPr>
      <w:ins w:id="580" w:author="唐 娜" w:date="2020-05-14T10:25:00Z">
        <w:r>
          <w:rPr>
            <w:rFonts w:hint="eastAsia"/>
          </w:rPr>
          <w:t>旋转向量和欧拉角：</w:t>
        </w:r>
      </w:ins>
    </w:p>
    <w:p w14:paraId="78EC4468" w14:textId="657A38E5" w:rsidR="004C3F09" w:rsidRDefault="004C3F09" w:rsidP="00744FD4">
      <w:pPr>
        <w:rPr>
          <w:ins w:id="581" w:author="唐 娜" w:date="2020-05-14T10:25:00Z"/>
        </w:rPr>
      </w:pPr>
      <w:ins w:id="582" w:author="唐 娜" w:date="2020-05-14T10:25:00Z">
        <w:r>
          <w:rPr>
            <w:rFonts w:hint="eastAsia"/>
          </w:rPr>
          <w:t>任何旋转都可以用一个旋转轴和一个旋转角</w:t>
        </w:r>
        <w:r w:rsidR="00E079FA">
          <w:rPr>
            <w:rFonts w:hint="eastAsia"/>
          </w:rPr>
          <w:t>来刻画。于是可以使用一个向量，其方向与旋转轴一致，长度等于旋转角。（这种向量成为旋转向量或轴角）--只需要一个三维向量就可以描述旋转。对于变换矩阵，使用一个旋转向量和一个平移向量既可以表达一次变换。维数为6维的。旋转向量就是李代数。</w:t>
        </w:r>
      </w:ins>
    </w:p>
    <w:p w14:paraId="1CE5917E" w14:textId="79F51C3C" w:rsidR="00E079FA" w:rsidRDefault="00E079FA" w:rsidP="00744FD4">
      <w:pPr>
        <w:rPr>
          <w:ins w:id="583" w:author="唐 娜" w:date="2020-05-14T10:25:00Z"/>
          <w:b/>
          <w:bCs/>
        </w:rPr>
      </w:pPr>
      <w:ins w:id="584" w:author="唐 娜" w:date="2020-05-14T10:25:00Z">
        <w:r w:rsidRPr="00E079FA">
          <w:rPr>
            <w:rFonts w:hint="eastAsia"/>
            <w:b/>
            <w:bCs/>
          </w:rPr>
          <w:t>罗德里格斯公式</w:t>
        </w:r>
      </w:ins>
    </w:p>
    <w:p w14:paraId="4B4911B9" w14:textId="6B5423AA" w:rsidR="00AF74B1" w:rsidRDefault="00AF74B1" w:rsidP="00744FD4">
      <w:pPr>
        <w:rPr>
          <w:ins w:id="585" w:author="唐 娜" w:date="2020-05-14T10:25:00Z"/>
          <w:b/>
          <w:bCs/>
        </w:rPr>
      </w:pPr>
      <w:ins w:id="586" w:author="唐 娜" w:date="2020-05-14T10:25:00Z">
        <w:r>
          <w:rPr>
            <w:rFonts w:hint="eastAsia"/>
            <w:b/>
            <w:bCs/>
          </w:rPr>
          <w:t>欧拉角</w:t>
        </w:r>
        <w:r w:rsidR="006E5418">
          <w:rPr>
            <w:rFonts w:hint="eastAsia"/>
            <w:b/>
            <w:bCs/>
          </w:rPr>
          <w:t>：常用的r</w:t>
        </w:r>
        <w:r w:rsidR="006E5418">
          <w:rPr>
            <w:b/>
            <w:bCs/>
          </w:rPr>
          <w:t>py</w:t>
        </w:r>
        <w:r w:rsidR="006E5418">
          <w:rPr>
            <w:rFonts w:hint="eastAsia"/>
            <w:b/>
            <w:bCs/>
          </w:rPr>
          <w:t>角的旋转顺序是Z</w:t>
        </w:r>
        <w:r w:rsidR="006E5418">
          <w:rPr>
            <w:b/>
            <w:bCs/>
          </w:rPr>
          <w:t>YX</w:t>
        </w:r>
        <w:r w:rsidR="006E5418">
          <w:rPr>
            <w:rFonts w:hint="eastAsia"/>
            <w:b/>
            <w:bCs/>
          </w:rPr>
          <w:t>，代表分别绕着X、Y、Z轴旋转。</w:t>
        </w:r>
      </w:ins>
    </w:p>
    <w:p w14:paraId="15E931DD" w14:textId="43834822" w:rsidR="006E5418" w:rsidRDefault="006E5418" w:rsidP="006E5418">
      <w:pPr>
        <w:pStyle w:val="a9"/>
        <w:numPr>
          <w:ilvl w:val="0"/>
          <w:numId w:val="81"/>
        </w:numPr>
        <w:ind w:firstLineChars="0"/>
        <w:rPr>
          <w:ins w:id="587" w:author="唐 娜" w:date="2020-05-14T10:25:00Z"/>
          <w:b/>
          <w:bCs/>
        </w:rPr>
      </w:pPr>
      <w:ins w:id="588" w:author="唐 娜" w:date="2020-05-14T10:25:00Z">
        <w:r w:rsidRPr="006E5418">
          <w:rPr>
            <w:rFonts w:hint="eastAsia"/>
            <w:b/>
            <w:bCs/>
          </w:rPr>
          <w:t>欧拉角的重大缺点：万向锁的问题</w:t>
        </w:r>
        <w:r>
          <w:rPr>
            <w:rFonts w:hint="eastAsia"/>
            <w:b/>
            <w:bCs/>
          </w:rPr>
          <w:t>导致欧拉角不适合插值和迭代，往往只应用于人机交互中。</w:t>
        </w:r>
      </w:ins>
    </w:p>
    <w:p w14:paraId="1E731480" w14:textId="5443DDA3" w:rsidR="006E5418" w:rsidRDefault="006E5418" w:rsidP="006E5418">
      <w:pPr>
        <w:rPr>
          <w:ins w:id="589" w:author="唐 娜" w:date="2020-05-14T10:25:00Z"/>
          <w:b/>
          <w:bCs/>
        </w:rPr>
      </w:pPr>
      <w:ins w:id="590" w:author="唐 娜" w:date="2020-05-14T10:25:00Z">
        <w:r>
          <w:rPr>
            <w:rFonts w:hint="eastAsia"/>
            <w:b/>
            <w:bCs/>
          </w:rPr>
          <w:t>四元数</w:t>
        </w:r>
      </w:ins>
    </w:p>
    <w:tbl>
      <w:tblPr>
        <w:tblStyle w:val="aa"/>
        <w:tblW w:w="0" w:type="auto"/>
        <w:tblLook w:val="04A0" w:firstRow="1" w:lastRow="0" w:firstColumn="1" w:lastColumn="0" w:noHBand="0" w:noVBand="1"/>
      </w:tblPr>
      <w:tblGrid>
        <w:gridCol w:w="2765"/>
        <w:gridCol w:w="2765"/>
        <w:gridCol w:w="2766"/>
      </w:tblGrid>
      <w:tr w:rsidR="000D4D85" w14:paraId="09347FE2" w14:textId="77777777" w:rsidTr="000D4D85">
        <w:trPr>
          <w:ins w:id="591" w:author="唐 娜" w:date="2020-05-14T10:25:00Z"/>
        </w:trPr>
        <w:tc>
          <w:tcPr>
            <w:tcW w:w="2765" w:type="dxa"/>
          </w:tcPr>
          <w:p w14:paraId="4D1A4523" w14:textId="0C7C290A" w:rsidR="000D4D85" w:rsidRDefault="000D4D85" w:rsidP="006E5418">
            <w:pPr>
              <w:rPr>
                <w:ins w:id="592" w:author="唐 娜" w:date="2020-05-14T10:25:00Z"/>
                <w:b/>
                <w:bCs/>
              </w:rPr>
            </w:pPr>
            <w:ins w:id="593" w:author="唐 娜" w:date="2020-05-14T10:25:00Z">
              <w:r>
                <w:rPr>
                  <w:rFonts w:hint="eastAsia"/>
                  <w:b/>
                  <w:bCs/>
                </w:rPr>
                <w:t>表示方法</w:t>
              </w:r>
            </w:ins>
          </w:p>
        </w:tc>
        <w:tc>
          <w:tcPr>
            <w:tcW w:w="2765" w:type="dxa"/>
          </w:tcPr>
          <w:p w14:paraId="03DB27D6" w14:textId="76757716" w:rsidR="000D4D85" w:rsidRDefault="000D4D85" w:rsidP="006E5418">
            <w:pPr>
              <w:rPr>
                <w:ins w:id="594" w:author="唐 娜" w:date="2020-05-14T10:25:00Z"/>
                <w:b/>
                <w:bCs/>
              </w:rPr>
            </w:pPr>
            <w:ins w:id="595" w:author="唐 娜" w:date="2020-05-14T10:25:00Z">
              <w:r>
                <w:rPr>
                  <w:rFonts w:hint="eastAsia"/>
                  <w:b/>
                  <w:bCs/>
                </w:rPr>
                <w:t>优点</w:t>
              </w:r>
            </w:ins>
          </w:p>
        </w:tc>
        <w:tc>
          <w:tcPr>
            <w:tcW w:w="2766" w:type="dxa"/>
          </w:tcPr>
          <w:p w14:paraId="0993E13C" w14:textId="7678FE89" w:rsidR="000D4D85" w:rsidRDefault="000D4D85" w:rsidP="006E5418">
            <w:pPr>
              <w:rPr>
                <w:ins w:id="596" w:author="唐 娜" w:date="2020-05-14T10:25:00Z"/>
                <w:b/>
                <w:bCs/>
              </w:rPr>
            </w:pPr>
            <w:ins w:id="597" w:author="唐 娜" w:date="2020-05-14T10:25:00Z">
              <w:r>
                <w:rPr>
                  <w:rFonts w:hint="eastAsia"/>
                  <w:b/>
                  <w:bCs/>
                </w:rPr>
                <w:t>缺点</w:t>
              </w:r>
            </w:ins>
          </w:p>
        </w:tc>
      </w:tr>
      <w:tr w:rsidR="000D4D85" w14:paraId="4DE6338F" w14:textId="77777777" w:rsidTr="000D4D85">
        <w:trPr>
          <w:ins w:id="598" w:author="唐 娜" w:date="2020-05-14T10:25:00Z"/>
        </w:trPr>
        <w:tc>
          <w:tcPr>
            <w:tcW w:w="2765" w:type="dxa"/>
          </w:tcPr>
          <w:p w14:paraId="3E1AC6B6" w14:textId="2CEB0FD8" w:rsidR="000D4D85" w:rsidRDefault="000D4D85" w:rsidP="006E5418">
            <w:pPr>
              <w:rPr>
                <w:ins w:id="599" w:author="唐 娜" w:date="2020-05-14T10:25:00Z"/>
                <w:b/>
                <w:bCs/>
              </w:rPr>
            </w:pPr>
            <w:ins w:id="600" w:author="唐 娜" w:date="2020-05-14T10:25:00Z">
              <w:r>
                <w:rPr>
                  <w:rFonts w:hint="eastAsia"/>
                  <w:b/>
                  <w:bCs/>
                </w:rPr>
                <w:t>欧拉角</w:t>
              </w:r>
            </w:ins>
          </w:p>
        </w:tc>
        <w:tc>
          <w:tcPr>
            <w:tcW w:w="2765" w:type="dxa"/>
          </w:tcPr>
          <w:p w14:paraId="24460425" w14:textId="77777777" w:rsidR="000D4D85" w:rsidRDefault="000D4D85" w:rsidP="006E5418">
            <w:pPr>
              <w:rPr>
                <w:ins w:id="601" w:author="唐 娜" w:date="2020-05-14T10:25:00Z"/>
                <w:b/>
                <w:bCs/>
              </w:rPr>
            </w:pPr>
          </w:p>
        </w:tc>
        <w:tc>
          <w:tcPr>
            <w:tcW w:w="2766" w:type="dxa"/>
          </w:tcPr>
          <w:p w14:paraId="2D19B29E" w14:textId="77777777" w:rsidR="000D4D85" w:rsidRDefault="000D4D85" w:rsidP="006E5418">
            <w:pPr>
              <w:rPr>
                <w:ins w:id="602" w:author="唐 娜" w:date="2020-05-14T10:25:00Z"/>
                <w:b/>
                <w:bCs/>
              </w:rPr>
            </w:pPr>
          </w:p>
        </w:tc>
      </w:tr>
      <w:tr w:rsidR="000D4D85" w14:paraId="22AC20F1" w14:textId="77777777" w:rsidTr="000D4D85">
        <w:trPr>
          <w:ins w:id="603" w:author="唐 娜" w:date="2020-05-14T10:25:00Z"/>
        </w:trPr>
        <w:tc>
          <w:tcPr>
            <w:tcW w:w="2765" w:type="dxa"/>
          </w:tcPr>
          <w:p w14:paraId="1354DED3" w14:textId="27BDFB4B" w:rsidR="000D4D85" w:rsidRDefault="000D4D85" w:rsidP="006E5418">
            <w:pPr>
              <w:rPr>
                <w:ins w:id="604" w:author="唐 娜" w:date="2020-05-14T10:25:00Z"/>
                <w:b/>
                <w:bCs/>
              </w:rPr>
            </w:pPr>
            <w:ins w:id="605" w:author="唐 娜" w:date="2020-05-14T10:25:00Z">
              <w:r>
                <w:rPr>
                  <w:rFonts w:hint="eastAsia"/>
                  <w:b/>
                  <w:bCs/>
                </w:rPr>
                <w:t>旋转矩阵</w:t>
              </w:r>
            </w:ins>
          </w:p>
        </w:tc>
        <w:tc>
          <w:tcPr>
            <w:tcW w:w="2765" w:type="dxa"/>
          </w:tcPr>
          <w:p w14:paraId="39F51161" w14:textId="77777777" w:rsidR="000D4D85" w:rsidRDefault="000D4D85" w:rsidP="006E5418">
            <w:pPr>
              <w:rPr>
                <w:ins w:id="606" w:author="唐 娜" w:date="2020-05-14T10:25:00Z"/>
                <w:b/>
                <w:bCs/>
              </w:rPr>
            </w:pPr>
          </w:p>
        </w:tc>
        <w:tc>
          <w:tcPr>
            <w:tcW w:w="2766" w:type="dxa"/>
          </w:tcPr>
          <w:p w14:paraId="09A89015" w14:textId="77777777" w:rsidR="000D4D85" w:rsidRDefault="000D4D85" w:rsidP="006E5418">
            <w:pPr>
              <w:rPr>
                <w:ins w:id="607" w:author="唐 娜" w:date="2020-05-14T10:25:00Z"/>
                <w:b/>
                <w:bCs/>
              </w:rPr>
            </w:pPr>
          </w:p>
        </w:tc>
      </w:tr>
      <w:tr w:rsidR="000D4D85" w14:paraId="19D00786" w14:textId="77777777" w:rsidTr="000D4D85">
        <w:trPr>
          <w:ins w:id="608" w:author="唐 娜" w:date="2020-05-14T10:25:00Z"/>
        </w:trPr>
        <w:tc>
          <w:tcPr>
            <w:tcW w:w="2765" w:type="dxa"/>
          </w:tcPr>
          <w:p w14:paraId="40787094" w14:textId="51AF0126" w:rsidR="000D4D85" w:rsidRDefault="000D4D85" w:rsidP="006E5418">
            <w:pPr>
              <w:rPr>
                <w:ins w:id="609" w:author="唐 娜" w:date="2020-05-14T10:25:00Z"/>
                <w:b/>
                <w:bCs/>
              </w:rPr>
            </w:pPr>
            <w:ins w:id="610" w:author="唐 娜" w:date="2020-05-14T10:25:00Z">
              <w:r>
                <w:rPr>
                  <w:rFonts w:hint="eastAsia"/>
                  <w:b/>
                  <w:bCs/>
                </w:rPr>
                <w:t>变换矩阵</w:t>
              </w:r>
            </w:ins>
          </w:p>
        </w:tc>
        <w:tc>
          <w:tcPr>
            <w:tcW w:w="2765" w:type="dxa"/>
          </w:tcPr>
          <w:p w14:paraId="6783ABFD" w14:textId="77777777" w:rsidR="000D4D85" w:rsidRDefault="000D4D85" w:rsidP="006E5418">
            <w:pPr>
              <w:rPr>
                <w:ins w:id="611" w:author="唐 娜" w:date="2020-05-14T10:25:00Z"/>
                <w:b/>
                <w:bCs/>
              </w:rPr>
            </w:pPr>
          </w:p>
        </w:tc>
        <w:tc>
          <w:tcPr>
            <w:tcW w:w="2766" w:type="dxa"/>
          </w:tcPr>
          <w:p w14:paraId="4169FB07" w14:textId="77777777" w:rsidR="000D4D85" w:rsidRDefault="000D4D85" w:rsidP="006E5418">
            <w:pPr>
              <w:rPr>
                <w:ins w:id="612" w:author="唐 娜" w:date="2020-05-14T10:25:00Z"/>
                <w:b/>
                <w:bCs/>
              </w:rPr>
            </w:pPr>
          </w:p>
        </w:tc>
      </w:tr>
      <w:tr w:rsidR="000D4D85" w14:paraId="641BF1BF" w14:textId="77777777" w:rsidTr="000D4D85">
        <w:trPr>
          <w:ins w:id="613" w:author="唐 娜" w:date="2020-05-14T10:25:00Z"/>
        </w:trPr>
        <w:tc>
          <w:tcPr>
            <w:tcW w:w="2765" w:type="dxa"/>
          </w:tcPr>
          <w:p w14:paraId="7884A482" w14:textId="486BA484" w:rsidR="000D4D85" w:rsidRDefault="000D4D85" w:rsidP="006E5418">
            <w:pPr>
              <w:rPr>
                <w:ins w:id="614" w:author="唐 娜" w:date="2020-05-14T10:25:00Z"/>
                <w:b/>
                <w:bCs/>
              </w:rPr>
            </w:pPr>
            <w:ins w:id="615" w:author="唐 娜" w:date="2020-05-14T10:25:00Z">
              <w:r>
                <w:rPr>
                  <w:rFonts w:hint="eastAsia"/>
                  <w:b/>
                  <w:bCs/>
                </w:rPr>
                <w:t>角轴</w:t>
              </w:r>
            </w:ins>
          </w:p>
        </w:tc>
        <w:tc>
          <w:tcPr>
            <w:tcW w:w="2765" w:type="dxa"/>
          </w:tcPr>
          <w:p w14:paraId="13A7FF53" w14:textId="77777777" w:rsidR="000D4D85" w:rsidRDefault="000D4D85" w:rsidP="006E5418">
            <w:pPr>
              <w:rPr>
                <w:ins w:id="616" w:author="唐 娜" w:date="2020-05-14T10:25:00Z"/>
                <w:b/>
                <w:bCs/>
              </w:rPr>
            </w:pPr>
          </w:p>
        </w:tc>
        <w:tc>
          <w:tcPr>
            <w:tcW w:w="2766" w:type="dxa"/>
          </w:tcPr>
          <w:p w14:paraId="2EFABC70" w14:textId="77777777" w:rsidR="000D4D85" w:rsidRDefault="000D4D85" w:rsidP="006E5418">
            <w:pPr>
              <w:rPr>
                <w:ins w:id="617" w:author="唐 娜" w:date="2020-05-14T10:25:00Z"/>
                <w:b/>
                <w:bCs/>
              </w:rPr>
            </w:pPr>
          </w:p>
        </w:tc>
      </w:tr>
      <w:tr w:rsidR="000D4D85" w14:paraId="38A5078D" w14:textId="77777777" w:rsidTr="000D4D85">
        <w:trPr>
          <w:ins w:id="618" w:author="唐 娜" w:date="2020-05-14T10:25:00Z"/>
        </w:trPr>
        <w:tc>
          <w:tcPr>
            <w:tcW w:w="2765" w:type="dxa"/>
          </w:tcPr>
          <w:p w14:paraId="5CBE3B67" w14:textId="4BA82A07" w:rsidR="000D4D85" w:rsidRDefault="000D4D85" w:rsidP="006E5418">
            <w:pPr>
              <w:rPr>
                <w:ins w:id="619" w:author="唐 娜" w:date="2020-05-14T10:25:00Z"/>
                <w:b/>
                <w:bCs/>
              </w:rPr>
            </w:pPr>
            <w:ins w:id="620" w:author="唐 娜" w:date="2020-05-14T10:25:00Z">
              <w:r>
                <w:rPr>
                  <w:rFonts w:hint="eastAsia"/>
                  <w:b/>
                  <w:bCs/>
                </w:rPr>
                <w:t>四元数</w:t>
              </w:r>
            </w:ins>
          </w:p>
        </w:tc>
        <w:tc>
          <w:tcPr>
            <w:tcW w:w="2765" w:type="dxa"/>
          </w:tcPr>
          <w:p w14:paraId="08F9D316" w14:textId="77777777" w:rsidR="000D4D85" w:rsidRDefault="000D4D85" w:rsidP="006E5418">
            <w:pPr>
              <w:rPr>
                <w:ins w:id="621" w:author="唐 娜" w:date="2020-05-14T10:25:00Z"/>
                <w:b/>
                <w:bCs/>
              </w:rPr>
            </w:pPr>
          </w:p>
        </w:tc>
        <w:tc>
          <w:tcPr>
            <w:tcW w:w="2766" w:type="dxa"/>
          </w:tcPr>
          <w:p w14:paraId="73239F59" w14:textId="77777777" w:rsidR="000D4D85" w:rsidRDefault="000D4D85" w:rsidP="006E5418">
            <w:pPr>
              <w:rPr>
                <w:ins w:id="622" w:author="唐 娜" w:date="2020-05-14T10:25:00Z"/>
                <w:b/>
                <w:bCs/>
              </w:rPr>
            </w:pPr>
          </w:p>
        </w:tc>
      </w:tr>
    </w:tbl>
    <w:p w14:paraId="4A9A97FF" w14:textId="77777777" w:rsidR="006E5418" w:rsidRPr="006E5418" w:rsidRDefault="006E5418" w:rsidP="006E5418">
      <w:pPr>
        <w:rPr>
          <w:ins w:id="623" w:author="唐 娜" w:date="2020-05-14T10:25:00Z"/>
          <w:b/>
          <w:bCs/>
        </w:rPr>
      </w:pPr>
    </w:p>
    <w:p w14:paraId="25D7A166" w14:textId="77777777" w:rsidR="00AF74B1" w:rsidRPr="00E079FA" w:rsidRDefault="00AF74B1" w:rsidP="00744FD4">
      <w:pPr>
        <w:rPr>
          <w:ins w:id="624" w:author="唐 娜" w:date="2020-05-14T10:25:00Z"/>
          <w:b/>
          <w:bCs/>
        </w:rPr>
      </w:pPr>
    </w:p>
    <w:p w14:paraId="392E4603" w14:textId="77777777" w:rsidR="00511C45" w:rsidRDefault="00166EDC" w:rsidP="00166EDC">
      <w:pPr>
        <w:pStyle w:val="2"/>
        <w:rPr>
          <w:rPrChange w:id="625" w:author="唐 娜" w:date="2020-05-14T10:25:00Z">
            <w:rPr>
              <w:b/>
              <w:bCs/>
            </w:rPr>
          </w:rPrChange>
        </w:rPr>
        <w:pPrChange w:id="626" w:author="唐 娜" w:date="2020-05-14T10:25:00Z">
          <w:pPr/>
        </w:pPrChange>
      </w:pPr>
      <w:ins w:id="627" w:author="唐 娜" w:date="2020-05-14T10:25:00Z">
        <w:r>
          <w:rPr>
            <w:rFonts w:hint="eastAsia"/>
          </w:rPr>
          <w:t>李群和李代数</w:t>
        </w:r>
      </w:ins>
    </w:p>
    <w:p w14:paraId="2AC05E5F" w14:textId="04BE198F" w:rsidR="00166EDC" w:rsidRDefault="008877AC" w:rsidP="00166EDC">
      <w:pPr>
        <w:rPr>
          <w:ins w:id="628" w:author="唐 娜" w:date="2020-05-14T10:25:00Z"/>
        </w:rPr>
      </w:pPr>
      <w:ins w:id="629" w:author="唐 娜" w:date="2020-05-14T10:25:00Z">
        <w:r>
          <w:rPr>
            <w:rFonts w:hint="eastAsia"/>
          </w:rPr>
          <w:t>相似变换群Sim</w:t>
        </w:r>
        <w:r>
          <w:t>(3)</w:t>
        </w:r>
        <w:r>
          <w:sym w:font="Wingdings" w:char="F0E0"/>
        </w:r>
        <w:r>
          <w:rPr>
            <w:rFonts w:hint="eastAsia"/>
          </w:rPr>
          <w:t>一般为单目相机下的尺度不确定性造成的。对于空间中的点，在相机坐标系下要经过一个</w:t>
        </w:r>
        <w:r w:rsidRPr="008877AC">
          <w:rPr>
            <w:rFonts w:hint="eastAsia"/>
            <w:b/>
            <w:bCs/>
          </w:rPr>
          <w:t>相似变换</w:t>
        </w:r>
        <w:r>
          <w:rPr>
            <w:rFonts w:hint="eastAsia"/>
          </w:rPr>
          <w:t>，而非欧式变换。将尺度因子s标记出来。</w:t>
        </w:r>
      </w:ins>
    </w:p>
    <w:p w14:paraId="0BE73681" w14:textId="7B8F499A" w:rsidR="000937B2" w:rsidRDefault="000937B2" w:rsidP="000937B2">
      <w:pPr>
        <w:pStyle w:val="2"/>
        <w:rPr>
          <w:ins w:id="630" w:author="唐 娜" w:date="2020-05-14T10:25:00Z"/>
        </w:rPr>
      </w:pPr>
      <w:ins w:id="631" w:author="唐 娜" w:date="2020-05-14T10:25:00Z">
        <w:r>
          <w:rPr>
            <w:rFonts w:hint="eastAsia"/>
          </w:rPr>
          <w:t>Eig</w:t>
        </w:r>
        <w:r>
          <w:t>e</w:t>
        </w:r>
        <w:r>
          <w:rPr>
            <w:rFonts w:hint="eastAsia"/>
          </w:rPr>
          <w:t>n库的使用</w:t>
        </w:r>
      </w:ins>
    </w:p>
    <w:p w14:paraId="430787EA" w14:textId="2E4FEB04" w:rsidR="000937B2" w:rsidRDefault="000937B2" w:rsidP="000937B2">
      <w:pPr>
        <w:rPr>
          <w:ins w:id="632" w:author="唐 娜" w:date="2020-05-14T10:25:00Z"/>
        </w:rPr>
      </w:pPr>
      <w:ins w:id="633" w:author="唐 娜" w:date="2020-05-14T10:25:00Z">
        <w:r>
          <w:rPr>
            <w:rFonts w:hint="eastAsia"/>
          </w:rPr>
          <w:t>是一个C</w:t>
        </w:r>
        <w:r>
          <w:t xml:space="preserve">++ </w:t>
        </w:r>
        <w:r>
          <w:rPr>
            <w:rFonts w:hint="eastAsia"/>
          </w:rPr>
          <w:t>的库，类似于矩阵运算的Matlab</w:t>
        </w:r>
      </w:ins>
    </w:p>
    <w:p w14:paraId="4AF7CB19" w14:textId="561D1D29" w:rsidR="000937B2" w:rsidRDefault="000937B2" w:rsidP="000937B2">
      <w:pPr>
        <w:rPr>
          <w:ins w:id="634" w:author="唐 娜" w:date="2020-05-14T10:25:00Z"/>
        </w:rPr>
      </w:pPr>
      <w:ins w:id="635" w:author="唐 娜" w:date="2020-05-14T10:25:00Z">
        <w:r>
          <w:rPr>
            <w:rFonts w:hint="eastAsia"/>
          </w:rPr>
          <w:t>学习资料包括Eigen（C++）的中文文档</w:t>
        </w:r>
      </w:ins>
    </w:p>
    <w:p w14:paraId="35F48962" w14:textId="283B38F4" w:rsidR="000937B2" w:rsidRDefault="000937B2" w:rsidP="000937B2">
      <w:pPr>
        <w:pStyle w:val="a9"/>
        <w:numPr>
          <w:ilvl w:val="0"/>
          <w:numId w:val="81"/>
        </w:numPr>
        <w:ind w:firstLineChars="0"/>
        <w:rPr>
          <w:ins w:id="636" w:author="唐 娜" w:date="2020-05-14T10:25:00Z"/>
        </w:rPr>
      </w:pPr>
      <w:bookmarkStart w:id="637" w:name="OLE_LINK3"/>
      <w:bookmarkStart w:id="638" w:name="OLE_LINK4"/>
      <w:ins w:id="639" w:author="唐 娜" w:date="2020-05-14T10:25:00Z">
        <w:r w:rsidRPr="000937B2">
          <w:rPr>
            <w:b/>
            <w:bCs/>
          </w:rPr>
          <w:t>E</w:t>
        </w:r>
        <w:r w:rsidRPr="000937B2">
          <w:rPr>
            <w:rFonts w:hint="eastAsia"/>
            <w:b/>
            <w:bCs/>
          </w:rPr>
          <w:t>igen库知乎翻译中文文档：</w:t>
        </w:r>
        <w:r w:rsidR="00D131B0">
          <w:fldChar w:fldCharType="begin"/>
        </w:r>
        <w:r w:rsidR="00D131B0">
          <w:instrText xml:space="preserve"> HYPERLINK "https://zhuanlan.zhihu.com/p/87613088" </w:instrText>
        </w:r>
        <w:r w:rsidR="00D131B0">
          <w:fldChar w:fldCharType="separate"/>
        </w:r>
        <w:r w:rsidRPr="0093111F">
          <w:rPr>
            <w:rStyle w:val="ac"/>
          </w:rPr>
          <w:t>https://zhuanlan.zhihu.com/p/87613088</w:t>
        </w:r>
        <w:r w:rsidR="00D131B0">
          <w:rPr>
            <w:rStyle w:val="ac"/>
          </w:rPr>
          <w:fldChar w:fldCharType="end"/>
        </w:r>
      </w:ins>
    </w:p>
    <w:p w14:paraId="1173B930" w14:textId="6C0C7DDF" w:rsidR="000937B2" w:rsidRDefault="000937B2" w:rsidP="000937B2">
      <w:pPr>
        <w:pStyle w:val="a9"/>
        <w:numPr>
          <w:ilvl w:val="0"/>
          <w:numId w:val="81"/>
        </w:numPr>
        <w:ind w:firstLineChars="0"/>
        <w:rPr>
          <w:ins w:id="640" w:author="唐 娜" w:date="2020-05-14T10:25:00Z"/>
        </w:rPr>
      </w:pPr>
      <w:ins w:id="641" w:author="唐 娜" w:date="2020-05-14T10:25:00Z">
        <w:r w:rsidRPr="000937B2">
          <w:rPr>
            <w:rFonts w:hint="eastAsia"/>
            <w:b/>
            <w:bCs/>
          </w:rPr>
          <w:t>官方网站</w:t>
        </w:r>
        <w:r>
          <w:rPr>
            <w:rFonts w:hint="eastAsia"/>
          </w:rPr>
          <w:t xml:space="preserve"> ：</w:t>
        </w:r>
        <w:r w:rsidR="00D131B0">
          <w:fldChar w:fldCharType="begin"/>
        </w:r>
        <w:r w:rsidR="00D131B0">
          <w:instrText xml:space="preserve"> HYPERLINK "http://eigen.tuxfamily.org/index.php?title=Main_Page" </w:instrText>
        </w:r>
        <w:r w:rsidR="00D131B0">
          <w:fldChar w:fldCharType="separate"/>
        </w:r>
        <w:r w:rsidRPr="0093111F">
          <w:rPr>
            <w:rStyle w:val="ac"/>
          </w:rPr>
          <w:t>http://eigen.tuxfamily.org/index.php?title=Main_Page</w:t>
        </w:r>
        <w:r w:rsidR="00D131B0">
          <w:rPr>
            <w:rStyle w:val="ac"/>
          </w:rPr>
          <w:fldChar w:fldCharType="end"/>
        </w:r>
      </w:ins>
    </w:p>
    <w:p w14:paraId="1EAC9DE1" w14:textId="3A2A3695" w:rsidR="000937B2" w:rsidRDefault="000937B2" w:rsidP="000937B2">
      <w:pPr>
        <w:pStyle w:val="a9"/>
        <w:numPr>
          <w:ilvl w:val="0"/>
          <w:numId w:val="81"/>
        </w:numPr>
        <w:ind w:firstLineChars="0"/>
        <w:rPr>
          <w:ins w:id="642" w:author="唐 娜" w:date="2020-05-14T10:25:00Z"/>
        </w:rPr>
      </w:pPr>
      <w:ins w:id="643" w:author="唐 娜" w:date="2020-05-14T10:25:00Z">
        <w:r w:rsidRPr="000937B2">
          <w:rPr>
            <w:rFonts w:hint="eastAsia"/>
            <w:b/>
            <w:bCs/>
          </w:rPr>
          <w:t>Eigen官方文档：</w:t>
        </w:r>
        <w:r w:rsidR="00D131B0">
          <w:fldChar w:fldCharType="begin"/>
        </w:r>
        <w:r w:rsidR="00D131B0">
          <w:instrText xml:space="preserve"> HYPERLINK "http://eigen.tuxfamily.org/dox/modules.html" </w:instrText>
        </w:r>
        <w:r w:rsidR="00D131B0">
          <w:fldChar w:fldCharType="separate"/>
        </w:r>
        <w:r w:rsidRPr="0093111F">
          <w:rPr>
            <w:rStyle w:val="ac"/>
          </w:rPr>
          <w:t>http://eigen.tuxfamily.org/dox/modules.html</w:t>
        </w:r>
        <w:r w:rsidR="00D131B0">
          <w:rPr>
            <w:rStyle w:val="ac"/>
          </w:rPr>
          <w:fldChar w:fldCharType="end"/>
        </w:r>
      </w:ins>
    </w:p>
    <w:p w14:paraId="007CB425" w14:textId="7777003F" w:rsidR="000937B2" w:rsidRPr="00AF168C" w:rsidRDefault="000937B2" w:rsidP="000937B2">
      <w:pPr>
        <w:pStyle w:val="a9"/>
        <w:numPr>
          <w:ilvl w:val="0"/>
          <w:numId w:val="81"/>
        </w:numPr>
        <w:ind w:firstLineChars="0"/>
        <w:rPr>
          <w:ins w:id="644" w:author="唐 娜" w:date="2020-05-14T10:25:00Z"/>
        </w:rPr>
      </w:pPr>
      <w:ins w:id="645" w:author="唐 娜" w:date="2020-05-14T10:25:00Z">
        <w:r>
          <w:rPr>
            <w:rFonts w:hint="eastAsia"/>
            <w:b/>
            <w:bCs/>
          </w:rPr>
          <w:t>印象笔记有备份</w:t>
        </w:r>
      </w:ins>
    </w:p>
    <w:p w14:paraId="2B516DA5" w14:textId="76F41237" w:rsidR="00AF168C" w:rsidRPr="00AF168C" w:rsidRDefault="00AF168C" w:rsidP="000937B2">
      <w:pPr>
        <w:pStyle w:val="a9"/>
        <w:numPr>
          <w:ilvl w:val="0"/>
          <w:numId w:val="81"/>
        </w:numPr>
        <w:ind w:firstLineChars="0"/>
        <w:rPr>
          <w:ins w:id="646" w:author="唐 娜" w:date="2020-05-14T10:25:00Z"/>
        </w:rPr>
      </w:pPr>
      <w:ins w:id="647" w:author="唐 娜" w:date="2020-05-14T10:25:00Z">
        <w:r>
          <w:rPr>
            <w:b/>
            <w:bCs/>
          </w:rPr>
          <w:t>U</w:t>
        </w:r>
        <w:r>
          <w:rPr>
            <w:rFonts w:hint="eastAsia"/>
            <w:b/>
            <w:bCs/>
          </w:rPr>
          <w:t>buntu中自带的Eigen安装方法：s</w:t>
        </w:r>
        <w:r>
          <w:rPr>
            <w:b/>
            <w:bCs/>
          </w:rPr>
          <w:t xml:space="preserve">udo  apt-get install </w:t>
        </w:r>
        <w:r w:rsidRPr="00AF168C">
          <w:rPr>
            <w:b/>
            <w:bCs/>
            <w:color w:val="FF0000"/>
          </w:rPr>
          <w:t>libeigen3</w:t>
        </w:r>
        <w:r>
          <w:rPr>
            <w:b/>
            <w:bCs/>
          </w:rPr>
          <w:t>-dev</w:t>
        </w:r>
      </w:ins>
    </w:p>
    <w:p w14:paraId="0C6BC8C9" w14:textId="68C5D8B4" w:rsidR="00AF168C" w:rsidRDefault="0014348E" w:rsidP="000937B2">
      <w:pPr>
        <w:pStyle w:val="a9"/>
        <w:numPr>
          <w:ilvl w:val="0"/>
          <w:numId w:val="81"/>
        </w:numPr>
        <w:ind w:firstLineChars="0"/>
        <w:rPr>
          <w:ins w:id="648" w:author="唐 娜" w:date="2020-05-14T10:25:00Z"/>
        </w:rPr>
      </w:pPr>
      <w:ins w:id="649" w:author="唐 娜" w:date="2020-05-14T10:25:00Z">
        <w:r w:rsidRPr="0014348E">
          <w:rPr>
            <w:rFonts w:hint="eastAsia"/>
            <w:b/>
            <w:bCs/>
          </w:rPr>
          <w:t>下载Eigen3.3.7的地址：</w:t>
        </w:r>
        <w:r w:rsidRPr="0014348E">
          <w:t>https://gitlab.com/libeigen/eigen#</w:t>
        </w:r>
      </w:ins>
    </w:p>
    <w:p w14:paraId="091767DB" w14:textId="0E2BC500" w:rsidR="0014348E" w:rsidRDefault="0014348E" w:rsidP="00C9227B">
      <w:pPr>
        <w:pStyle w:val="a9"/>
        <w:ind w:left="420" w:firstLineChars="0" w:firstLine="0"/>
        <w:rPr>
          <w:ins w:id="650" w:author="唐 娜" w:date="2020-05-14T10:25:00Z"/>
        </w:rPr>
      </w:pPr>
    </w:p>
    <w:p w14:paraId="40313C9C" w14:textId="2F228C02" w:rsidR="00C9227B" w:rsidRDefault="00C9227B" w:rsidP="00C9227B">
      <w:pPr>
        <w:pStyle w:val="3"/>
        <w:rPr>
          <w:ins w:id="651" w:author="唐 娜" w:date="2020-05-14T10:25:00Z"/>
        </w:rPr>
      </w:pPr>
      <w:ins w:id="652" w:author="唐 娜" w:date="2020-05-14T10:25:00Z">
        <w:r>
          <w:rPr>
            <w:rFonts w:hint="eastAsia"/>
          </w:rPr>
          <w:lastRenderedPageBreak/>
          <w:t>Eigen库需要注意的细节部分：</w:t>
        </w:r>
      </w:ins>
    </w:p>
    <w:p w14:paraId="5B61E604" w14:textId="611FEADA" w:rsidR="00C9227B" w:rsidRDefault="00C9227B" w:rsidP="00D64DB3">
      <w:pPr>
        <w:pStyle w:val="a9"/>
        <w:numPr>
          <w:ilvl w:val="0"/>
          <w:numId w:val="82"/>
        </w:numPr>
        <w:ind w:firstLineChars="0"/>
        <w:rPr>
          <w:ins w:id="653" w:author="唐 娜" w:date="2020-05-14T10:25:00Z"/>
        </w:rPr>
      </w:pPr>
      <w:ins w:id="654" w:author="唐 娜" w:date="2020-05-14T10:25:00Z">
        <w:r>
          <w:rPr>
            <w:rFonts w:hint="eastAsia"/>
          </w:rPr>
          <w:t>矩阵和向量在</w:t>
        </w:r>
        <w:r>
          <w:t>E</w:t>
        </w:r>
        <w:r>
          <w:rPr>
            <w:rFonts w:hint="eastAsia"/>
          </w:rPr>
          <w:t>igen中不同，不能混合两种不同类型的矩阵，这样是错误的。</w:t>
        </w:r>
        <w:r w:rsidR="00D043D7">
          <w:rPr>
            <w:rFonts w:hint="eastAsia"/>
          </w:rPr>
          <w:t>Eigen矩阵不支持自动类型提升</w:t>
        </w:r>
        <w:r>
          <w:rPr>
            <w:rFonts w:hint="eastAsia"/>
          </w:rPr>
          <w:t>例如</w:t>
        </w:r>
      </w:ins>
    </w:p>
    <w:tbl>
      <w:tblPr>
        <w:tblStyle w:val="aa"/>
        <w:tblW w:w="0" w:type="auto"/>
        <w:tblLook w:val="04A0" w:firstRow="1" w:lastRow="0" w:firstColumn="1" w:lastColumn="0" w:noHBand="0" w:noVBand="1"/>
      </w:tblPr>
      <w:tblGrid>
        <w:gridCol w:w="8296"/>
      </w:tblGrid>
      <w:tr w:rsidR="00C9227B" w14:paraId="54286B05" w14:textId="77777777" w:rsidTr="00C9227B">
        <w:trPr>
          <w:ins w:id="655" w:author="唐 娜" w:date="2020-05-14T10:25:00Z"/>
        </w:trPr>
        <w:tc>
          <w:tcPr>
            <w:tcW w:w="8296" w:type="dxa"/>
          </w:tcPr>
          <w:p w14:paraId="68C4777A" w14:textId="6E9F7F6F" w:rsidR="00C9227B" w:rsidRPr="00D64DB3" w:rsidRDefault="00C9227B" w:rsidP="00C9227B">
            <w:pPr>
              <w:rPr>
                <w:ins w:id="656" w:author="唐 娜" w:date="2020-05-14T10:25:00Z"/>
                <w:b/>
                <w:bCs/>
              </w:rPr>
            </w:pPr>
            <w:ins w:id="657" w:author="唐 娜" w:date="2020-05-14T10:25:00Z">
              <w:r w:rsidRPr="00D64DB3">
                <w:rPr>
                  <w:b/>
                  <w:bCs/>
                </w:rPr>
                <w:t>Eigen::Matrix&lt;double, 2, 1&gt; result_wrong_type = matrix_23 * v_3d;</w:t>
              </w:r>
            </w:ins>
          </w:p>
        </w:tc>
      </w:tr>
    </w:tbl>
    <w:p w14:paraId="70136998" w14:textId="0A389FCA" w:rsidR="00C9227B" w:rsidRDefault="00D64DB3" w:rsidP="00D64DB3">
      <w:pPr>
        <w:pStyle w:val="a9"/>
        <w:numPr>
          <w:ilvl w:val="0"/>
          <w:numId w:val="82"/>
        </w:numPr>
        <w:ind w:firstLineChars="0"/>
        <w:rPr>
          <w:ins w:id="658" w:author="唐 娜" w:date="2020-05-14T10:25:00Z"/>
        </w:rPr>
      </w:pPr>
      <w:ins w:id="659" w:author="唐 娜" w:date="2020-05-14T10:25:00Z">
        <w:r>
          <w:rPr>
            <w:rFonts w:hint="eastAsia"/>
          </w:rPr>
          <w:t>不能搞错矩阵的维度否则会报错</w:t>
        </w:r>
      </w:ins>
    </w:p>
    <w:tbl>
      <w:tblPr>
        <w:tblStyle w:val="aa"/>
        <w:tblW w:w="0" w:type="auto"/>
        <w:tblLook w:val="04A0" w:firstRow="1" w:lastRow="0" w:firstColumn="1" w:lastColumn="0" w:noHBand="0" w:noVBand="1"/>
      </w:tblPr>
      <w:tblGrid>
        <w:gridCol w:w="8296"/>
      </w:tblGrid>
      <w:tr w:rsidR="00D64DB3" w14:paraId="28B8A5AE" w14:textId="77777777" w:rsidTr="00D64DB3">
        <w:trPr>
          <w:ins w:id="660" w:author="唐 娜" w:date="2020-05-14T10:25:00Z"/>
        </w:trPr>
        <w:tc>
          <w:tcPr>
            <w:tcW w:w="8296" w:type="dxa"/>
          </w:tcPr>
          <w:p w14:paraId="3BEDB154" w14:textId="3986064E" w:rsidR="00D64DB3" w:rsidRPr="00D64DB3" w:rsidRDefault="00D64DB3" w:rsidP="00C9227B">
            <w:pPr>
              <w:rPr>
                <w:ins w:id="661" w:author="唐 娜" w:date="2020-05-14T10:25:00Z"/>
                <w:b/>
                <w:bCs/>
              </w:rPr>
            </w:pPr>
            <w:ins w:id="662" w:author="唐 娜" w:date="2020-05-14T10:25:00Z">
              <w:r w:rsidRPr="00D64DB3">
                <w:rPr>
                  <w:b/>
                  <w:bCs/>
                </w:rPr>
                <w:t>YOU_MIXED_MATRICES_OF_DIFFERENT_SIZES’ is not a member of ‘Eigen::internal::static_assertion&lt;false&gt;’</w:t>
              </w:r>
            </w:ins>
          </w:p>
        </w:tc>
      </w:tr>
    </w:tbl>
    <w:p w14:paraId="26B1FBC8" w14:textId="2B43158E" w:rsidR="00D64DB3" w:rsidRDefault="00EE448B" w:rsidP="00D043D7">
      <w:pPr>
        <w:pStyle w:val="a9"/>
        <w:numPr>
          <w:ilvl w:val="0"/>
          <w:numId w:val="82"/>
        </w:numPr>
        <w:ind w:firstLineChars="0"/>
        <w:rPr>
          <w:ins w:id="663" w:author="唐 娜" w:date="2020-05-14T10:25:00Z"/>
        </w:rPr>
      </w:pPr>
      <w:ins w:id="664" w:author="唐 娜" w:date="2020-05-14T10:25:00Z">
        <w:r>
          <w:rPr>
            <w:rFonts w:hint="eastAsia"/>
          </w:rPr>
          <w:t>注意断点调试的含义是什么：</w:t>
        </w:r>
      </w:ins>
    </w:p>
    <w:p w14:paraId="479EA547" w14:textId="7E5D516C" w:rsidR="00EE448B" w:rsidRDefault="00EE448B" w:rsidP="00C9227B">
      <w:pPr>
        <w:rPr>
          <w:ins w:id="665" w:author="唐 娜" w:date="2020-05-14T10:25:00Z"/>
        </w:rPr>
      </w:pPr>
      <w:ins w:id="666" w:author="唐 娜" w:date="2020-05-14T10:25:00Z">
        <w:r>
          <w:t>C</w:t>
        </w:r>
        <w:r>
          <w:rPr>
            <w:rFonts w:hint="eastAsia"/>
          </w:rPr>
          <w:t>make</w:t>
        </w:r>
        <w:r>
          <w:t>list</w:t>
        </w:r>
        <w:r>
          <w:rPr>
            <w:rFonts w:hint="eastAsia"/>
          </w:rPr>
          <w:t xml:space="preserve">文件中 </w:t>
        </w:r>
        <w:r>
          <w:t xml:space="preserve"> </w:t>
        </w:r>
        <w:r>
          <w:rPr>
            <w:rFonts w:hint="eastAsia"/>
          </w:rPr>
          <w:t>需要将release改写成debug就可以进行断点调试了。-03是优化选项。</w:t>
        </w:r>
      </w:ins>
    </w:p>
    <w:p w14:paraId="66224076" w14:textId="386722C8" w:rsidR="00EE448B" w:rsidRPr="00C9227B" w:rsidRDefault="00EE448B" w:rsidP="00C9227B">
      <w:pPr>
        <w:rPr>
          <w:ins w:id="667" w:author="唐 娜" w:date="2020-05-14T10:25:00Z"/>
        </w:rPr>
      </w:pPr>
      <w:ins w:id="668" w:author="唐 娜" w:date="2020-05-14T10:25:00Z">
        <w:r>
          <w:rPr>
            <w:noProof/>
          </w:rPr>
          <w:drawing>
            <wp:inline distT="0" distB="0" distL="0" distR="0" wp14:anchorId="67AE36AF" wp14:editId="2174C439">
              <wp:extent cx="2980952" cy="504762"/>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80952" cy="504762"/>
                      </a:xfrm>
                      <a:prstGeom prst="rect">
                        <a:avLst/>
                      </a:prstGeom>
                    </pic:spPr>
                  </pic:pic>
                </a:graphicData>
              </a:graphic>
            </wp:inline>
          </w:drawing>
        </w:r>
      </w:ins>
    </w:p>
    <w:p w14:paraId="588D6322" w14:textId="77777777" w:rsidR="00C9227B" w:rsidRPr="000937B2" w:rsidRDefault="00C9227B" w:rsidP="00C9227B">
      <w:pPr>
        <w:pStyle w:val="a9"/>
        <w:ind w:left="420" w:firstLineChars="0" w:firstLine="0"/>
        <w:rPr>
          <w:ins w:id="669" w:author="唐 娜" w:date="2020-05-14T10:25:00Z"/>
        </w:rPr>
      </w:pPr>
    </w:p>
    <w:bookmarkEnd w:id="637"/>
    <w:bookmarkEnd w:id="638"/>
    <w:p w14:paraId="6B818432" w14:textId="16DF08FC" w:rsidR="0014348E" w:rsidRDefault="00AF168C" w:rsidP="00A0121D">
      <w:pPr>
        <w:rPr>
          <w:ins w:id="670" w:author="唐 娜" w:date="2020-05-14T10:25:00Z"/>
          <w:b/>
          <w:bCs/>
        </w:rPr>
      </w:pPr>
      <w:ins w:id="671" w:author="唐 娜" w:date="2020-05-14T10:25:00Z">
        <w:r>
          <w:rPr>
            <w:rFonts w:hint="eastAsia"/>
            <w:b/>
            <w:bCs/>
          </w:rPr>
          <w:t>装好以后放在什么位置，一般像头文件的库一般会装在</w:t>
        </w:r>
        <w:r>
          <w:rPr>
            <w:b/>
            <w:bCs/>
          </w:rPr>
          <w:t>/usr/include/eigen3/</w:t>
        </w:r>
      </w:ins>
    </w:p>
    <w:p w14:paraId="05687222" w14:textId="5E27D6F0" w:rsidR="0014348E" w:rsidRDefault="0014348E" w:rsidP="00A0121D">
      <w:pPr>
        <w:rPr>
          <w:ins w:id="672" w:author="唐 娜" w:date="2020-05-14T10:25:00Z"/>
          <w:b/>
          <w:bCs/>
        </w:rPr>
      </w:pPr>
      <w:ins w:id="673" w:author="唐 娜" w:date="2020-05-14T10:25:00Z">
        <w:r>
          <w:rPr>
            <w:rFonts w:hint="eastAsia"/>
            <w:b/>
            <w:bCs/>
          </w:rPr>
          <w:t>查看内容</w:t>
        </w:r>
      </w:ins>
    </w:p>
    <w:tbl>
      <w:tblPr>
        <w:tblStyle w:val="aa"/>
        <w:tblW w:w="0" w:type="auto"/>
        <w:tblLook w:val="04A0" w:firstRow="1" w:lastRow="0" w:firstColumn="1" w:lastColumn="0" w:noHBand="0" w:noVBand="1"/>
      </w:tblPr>
      <w:tblGrid>
        <w:gridCol w:w="8296"/>
      </w:tblGrid>
      <w:tr w:rsidR="0014348E" w14:paraId="40960D11" w14:textId="77777777" w:rsidTr="0014348E">
        <w:trPr>
          <w:ins w:id="674" w:author="唐 娜" w:date="2020-05-14T10:25:00Z"/>
        </w:trPr>
        <w:tc>
          <w:tcPr>
            <w:tcW w:w="8296" w:type="dxa"/>
          </w:tcPr>
          <w:p w14:paraId="0FD6B936" w14:textId="77777777" w:rsidR="0014348E" w:rsidRDefault="0014348E" w:rsidP="00A0121D">
            <w:pPr>
              <w:rPr>
                <w:ins w:id="675" w:author="唐 娜" w:date="2020-05-14T10:25:00Z"/>
                <w:b/>
                <w:bCs/>
              </w:rPr>
            </w:pPr>
            <w:ins w:id="676" w:author="唐 娜" w:date="2020-05-14T10:25:00Z">
              <w:r w:rsidRPr="0014348E">
                <w:rPr>
                  <w:b/>
                  <w:bCs/>
                </w:rPr>
                <w:t>less /usr/include/eigen3/Eigen/Core</w:t>
              </w:r>
              <w:r>
                <w:rPr>
                  <w:b/>
                  <w:bCs/>
                </w:rPr>
                <w:t xml:space="preserve">  </w:t>
              </w:r>
              <w:r>
                <w:rPr>
                  <w:rFonts w:hint="eastAsia"/>
                  <w:b/>
                  <w:bCs/>
                </w:rPr>
                <w:t>查看内容</w:t>
              </w:r>
            </w:ins>
          </w:p>
          <w:p w14:paraId="74D8EA01" w14:textId="32089F5E" w:rsidR="0014348E" w:rsidRDefault="0014348E" w:rsidP="00A0121D">
            <w:pPr>
              <w:rPr>
                <w:ins w:id="677" w:author="唐 娜" w:date="2020-05-14T10:25:00Z"/>
                <w:b/>
                <w:bCs/>
              </w:rPr>
            </w:pPr>
          </w:p>
        </w:tc>
      </w:tr>
    </w:tbl>
    <w:p w14:paraId="396DAB33" w14:textId="761C1094" w:rsidR="0014348E" w:rsidRPr="00A0121D" w:rsidRDefault="0014348E" w:rsidP="00A0121D">
      <w:pPr>
        <w:rPr>
          <w:ins w:id="678" w:author="唐 娜" w:date="2020-05-14T10:25:00Z"/>
          <w:b/>
          <w:bCs/>
        </w:rPr>
      </w:pPr>
      <w:ins w:id="679" w:author="唐 娜" w:date="2020-05-14T10:25:00Z">
        <w:r>
          <w:rPr>
            <w:rFonts w:hint="eastAsia"/>
            <w:b/>
            <w:bCs/>
          </w:rPr>
          <w:t>编译后不会出现二进制文件，不需要link</w:t>
        </w:r>
        <w:r>
          <w:rPr>
            <w:b/>
            <w:bCs/>
          </w:rPr>
          <w:t xml:space="preserve"> </w:t>
        </w:r>
        <w:r>
          <w:rPr>
            <w:rFonts w:hint="eastAsia"/>
            <w:b/>
            <w:bCs/>
          </w:rPr>
          <w:t>不需要link，只需要头文件就可以了。</w:t>
        </w:r>
      </w:ins>
    </w:p>
    <w:p w14:paraId="328F544D" w14:textId="61B5692E" w:rsidR="00021041" w:rsidRDefault="005F049B" w:rsidP="00021041">
      <w:pPr>
        <w:pStyle w:val="2"/>
      </w:pPr>
      <w:r>
        <w:t>Sophus</w:t>
      </w:r>
      <w:r>
        <w:rPr>
          <w:rFonts w:hint="eastAsia"/>
        </w:rPr>
        <w:t>库的使用</w:t>
      </w:r>
    </w:p>
    <w:p w14:paraId="4A1819E8" w14:textId="77777777" w:rsidR="00021041" w:rsidRDefault="00021041" w:rsidP="00021041">
      <w:r w:rsidRPr="00021041">
        <w:rPr>
          <w:rFonts w:hint="eastAsia"/>
          <w:b/>
          <w:bCs/>
        </w:rPr>
        <w:t>需要学习的知识点</w:t>
      </w:r>
      <w:r>
        <w:rPr>
          <w:rFonts w:hint="eastAsia"/>
        </w:rPr>
        <w:t>：</w:t>
      </w:r>
    </w:p>
    <w:p w14:paraId="164A9D19" w14:textId="76857C22" w:rsidR="00021041" w:rsidRDefault="00021041" w:rsidP="00021041">
      <w:pPr>
        <w:pStyle w:val="a9"/>
        <w:numPr>
          <w:ilvl w:val="0"/>
          <w:numId w:val="67"/>
        </w:numPr>
        <w:ind w:firstLineChars="0"/>
      </w:pPr>
      <w:r>
        <w:rPr>
          <w:rFonts w:eastAsiaTheme="minorHAnsi"/>
        </w:rPr>
        <w:t>□</w:t>
      </w:r>
      <w:r>
        <w:rPr>
          <w:rFonts w:hint="eastAsia"/>
        </w:rPr>
        <w:t>S</w:t>
      </w:r>
      <w:r>
        <w:t xml:space="preserve">LAM </w:t>
      </w:r>
      <w:r>
        <w:rPr>
          <w:rFonts w:hint="eastAsia"/>
        </w:rPr>
        <w:t>视觉十四讲中的李群和李代数部分内容（包括课后习题、p</w:t>
      </w:r>
      <w:r>
        <w:t>df</w:t>
      </w:r>
      <w:r>
        <w:rPr>
          <w:rFonts w:hint="eastAsia"/>
        </w:rPr>
        <w:t>）、</w:t>
      </w:r>
    </w:p>
    <w:p w14:paraId="19695B6D" w14:textId="79F822D4" w:rsidR="00021041" w:rsidRDefault="00021041" w:rsidP="00021041">
      <w:pPr>
        <w:pStyle w:val="a9"/>
        <w:numPr>
          <w:ilvl w:val="0"/>
          <w:numId w:val="67"/>
        </w:numPr>
        <w:ind w:firstLineChars="0"/>
      </w:pPr>
      <w:r>
        <w:rPr>
          <w:rFonts w:eastAsiaTheme="minorHAnsi"/>
        </w:rPr>
        <w:t>□</w:t>
      </w:r>
      <w:r>
        <w:rPr>
          <w:rFonts w:hint="eastAsia"/>
        </w:rPr>
        <w:t>高翔深蓝学院视频、（包括课后习题、ppt）</w:t>
      </w:r>
    </w:p>
    <w:p w14:paraId="5DB29BAB" w14:textId="50CA52B9" w:rsidR="00021041" w:rsidRDefault="00021041" w:rsidP="00021041">
      <w:pPr>
        <w:pStyle w:val="a9"/>
        <w:numPr>
          <w:ilvl w:val="0"/>
          <w:numId w:val="67"/>
        </w:numPr>
        <w:ind w:firstLineChars="0"/>
      </w:pPr>
      <w:r>
        <w:rPr>
          <w:rFonts w:eastAsiaTheme="minorHAnsi"/>
        </w:rPr>
        <w:t>□</w:t>
      </w:r>
      <w:r>
        <w:t>S</w:t>
      </w:r>
      <w:r>
        <w:rPr>
          <w:rFonts w:hint="eastAsia"/>
        </w:rPr>
        <w:t>ophus的 use</w:t>
      </w:r>
      <w:r>
        <w:t>sophus</w:t>
      </w:r>
      <w:r>
        <w:rPr>
          <w:rFonts w:hint="eastAsia"/>
        </w:rPr>
        <w:t>.</w:t>
      </w:r>
      <w:r>
        <w:t>cpp</w:t>
      </w:r>
      <w:r>
        <w:rPr>
          <w:rFonts w:hint="eastAsia"/>
        </w:rPr>
        <w:t>代码的理解（结合之前的课本进行理解和注释）</w:t>
      </w:r>
    </w:p>
    <w:p w14:paraId="7CD46CC7" w14:textId="3EFA5456" w:rsidR="00885594" w:rsidRPr="003836ED" w:rsidRDefault="00885594" w:rsidP="00021041">
      <w:pPr>
        <w:pStyle w:val="a9"/>
        <w:numPr>
          <w:ilvl w:val="0"/>
          <w:numId w:val="67"/>
        </w:numPr>
        <w:ind w:firstLineChars="0"/>
      </w:pPr>
      <w:r w:rsidRPr="00885594">
        <w:t>https://github.com/strasdat/ScaViSLAM</w:t>
      </w:r>
    </w:p>
    <w:p w14:paraId="0790EBCC" w14:textId="77777777" w:rsidR="00021041" w:rsidRPr="00021041" w:rsidRDefault="00021041" w:rsidP="00021041"/>
    <w:p w14:paraId="15F05855" w14:textId="4ED686A9" w:rsidR="00021041" w:rsidRPr="00021041" w:rsidRDefault="00021041" w:rsidP="00021041">
      <w:pPr>
        <w:pStyle w:val="3"/>
      </w:pPr>
      <w:r>
        <w:rPr>
          <w:rFonts w:hint="eastAsia"/>
        </w:rPr>
        <w:t>1.</w:t>
      </w:r>
      <w:r w:rsidRPr="00021041">
        <w:rPr>
          <w:rFonts w:hint="eastAsia"/>
        </w:rPr>
        <w:t>S</w:t>
      </w:r>
      <w:r w:rsidRPr="00021041">
        <w:t>o</w:t>
      </w:r>
      <w:r w:rsidRPr="00021041">
        <w:rPr>
          <w:rFonts w:hint="eastAsia"/>
        </w:rPr>
        <w:t>phus库的介绍</w:t>
      </w:r>
    </w:p>
    <w:p w14:paraId="56D9821C" w14:textId="19066763" w:rsidR="005F049B" w:rsidRDefault="00027C63" w:rsidP="005F049B">
      <w:r w:rsidRPr="00005652">
        <w:rPr>
          <w:b/>
          <w:bCs/>
        </w:rPr>
        <w:t>G</w:t>
      </w:r>
      <w:r w:rsidRPr="00005652">
        <w:rPr>
          <w:rFonts w:hint="eastAsia"/>
          <w:b/>
          <w:bCs/>
        </w:rPr>
        <w:t>ithub</w:t>
      </w:r>
      <w:r>
        <w:rPr>
          <w:rFonts w:hint="eastAsia"/>
        </w:rPr>
        <w:t>上的</w:t>
      </w:r>
      <w:r w:rsidR="00BC4A18">
        <w:rPr>
          <w:rFonts w:hint="eastAsia"/>
        </w:rPr>
        <w:t>李</w:t>
      </w:r>
      <w:r>
        <w:rPr>
          <w:rFonts w:hint="eastAsia"/>
        </w:rPr>
        <w:t>群和李代数的库。</w:t>
      </w:r>
      <w:r w:rsidR="005F049B">
        <w:rPr>
          <w:rFonts w:hint="eastAsia"/>
        </w:rPr>
        <w:t>早期的Sophus只是普通的sop</w:t>
      </w:r>
      <w:r w:rsidR="005F049B">
        <w:t>hus</w:t>
      </w:r>
      <w:r w:rsidR="005F049B">
        <w:rPr>
          <w:rFonts w:hint="eastAsia"/>
        </w:rPr>
        <w:t>（可以从slambook</w:t>
      </w:r>
      <w:r w:rsidR="005F049B">
        <w:t>(</w:t>
      </w:r>
      <w:r w:rsidR="005F049B">
        <w:rPr>
          <w:rFonts w:hint="eastAsia"/>
        </w:rPr>
        <w:t>视觉</w:t>
      </w:r>
      <w:r w:rsidR="005F049B">
        <w:t>SLAM</w:t>
      </w:r>
      <w:r w:rsidR="005F049B">
        <w:rPr>
          <w:rFonts w:hint="eastAsia"/>
        </w:rPr>
        <w:t>14讲中的代码得到/3rdparty部分</w:t>
      </w:r>
      <w:r w:rsidR="00005652">
        <w:rPr>
          <w:rFonts w:hint="eastAsia"/>
        </w:rPr>
        <w:t>，包括.</w:t>
      </w:r>
      <w:r w:rsidR="00005652">
        <w:t>h</w:t>
      </w:r>
      <w:r w:rsidR="00005652">
        <w:rPr>
          <w:rFonts w:hint="eastAsia"/>
        </w:rPr>
        <w:t>文件和.cpp文件</w:t>
      </w:r>
      <w:r w:rsidR="005F049B">
        <w:t>)</w:t>
      </w:r>
      <w:r w:rsidR="005F049B">
        <w:rPr>
          <w:rFonts w:hint="eastAsia"/>
        </w:rPr>
        <w:t>），后来将soph</w:t>
      </w:r>
      <w:r w:rsidR="005F049B">
        <w:t>us</w:t>
      </w:r>
      <w:r w:rsidR="005F049B">
        <w:rPr>
          <w:rFonts w:hint="eastAsia"/>
        </w:rPr>
        <w:t>改编成了模板类</w:t>
      </w:r>
      <w:r>
        <w:rPr>
          <w:rFonts w:hint="eastAsia"/>
        </w:rPr>
        <w:t>（hpp形式给出</w:t>
      </w:r>
      <w:r w:rsidR="00005652">
        <w:rPr>
          <w:rFonts w:hint="eastAsia"/>
        </w:rPr>
        <w:t>，只有头文件的库，没有cpp文件，不需要编译的</w:t>
      </w:r>
      <w:r>
        <w:rPr>
          <w:rFonts w:hint="eastAsia"/>
        </w:rPr>
        <w:t>）</w:t>
      </w:r>
    </w:p>
    <w:p w14:paraId="4B7AA589" w14:textId="2F0B1BEF" w:rsidR="00005652" w:rsidRDefault="00005652" w:rsidP="005F049B">
      <w:r>
        <w:rPr>
          <w:rFonts w:hint="eastAsia"/>
        </w:rPr>
        <w:t>早期的Sophus需要编译，最近更新的So</w:t>
      </w:r>
      <w:r>
        <w:t>phus</w:t>
      </w:r>
      <w:r>
        <w:rPr>
          <w:rFonts w:hint="eastAsia"/>
        </w:rPr>
        <w:t>不需要编译，直接引入就可以了。</w:t>
      </w:r>
    </w:p>
    <w:p w14:paraId="583B7AC9" w14:textId="26E325A8" w:rsidR="00005652" w:rsidRDefault="00005652" w:rsidP="005F049B">
      <w:r>
        <w:rPr>
          <w:rFonts w:hint="eastAsia"/>
        </w:rPr>
        <w:t>最近更新的sophus的链接：</w:t>
      </w:r>
      <w:hyperlink r:id="rId86" w:history="1">
        <w:r w:rsidRPr="00FF4825">
          <w:rPr>
            <w:rStyle w:val="ac"/>
          </w:rPr>
          <w:t>https://github.com/strasdat/Sophus</w:t>
        </w:r>
      </w:hyperlink>
    </w:p>
    <w:p w14:paraId="5021BA95" w14:textId="49BBA0EF" w:rsidR="00005652" w:rsidRDefault="00005652" w:rsidP="005F049B">
      <w:r>
        <w:rPr>
          <w:rFonts w:hint="eastAsia"/>
        </w:rPr>
        <w:t>早期的so</w:t>
      </w:r>
      <w:r>
        <w:t>phus</w:t>
      </w:r>
      <w:r>
        <w:rPr>
          <w:rFonts w:hint="eastAsia"/>
        </w:rPr>
        <w:t>的链接：</w:t>
      </w:r>
      <w:hyperlink r:id="rId87" w:history="1">
        <w:r w:rsidR="00980C68" w:rsidRPr="005607A8">
          <w:rPr>
            <w:rStyle w:val="ac"/>
          </w:rPr>
          <w:t>https://github.com/TristaClover/slambook</w:t>
        </w:r>
      </w:hyperlink>
    </w:p>
    <w:p w14:paraId="3E0E72CB" w14:textId="29597843" w:rsidR="00980C68" w:rsidRDefault="00021041" w:rsidP="00021041">
      <w:pPr>
        <w:pStyle w:val="3"/>
      </w:pPr>
      <w:r>
        <w:rPr>
          <w:rFonts w:hint="eastAsia"/>
        </w:rPr>
        <w:t>2.</w:t>
      </w:r>
      <w:r>
        <w:t>S</w:t>
      </w:r>
      <w:r>
        <w:rPr>
          <w:rFonts w:hint="eastAsia"/>
        </w:rPr>
        <w:t>o</w:t>
      </w:r>
      <w:r>
        <w:t>phus</w:t>
      </w:r>
      <w:r>
        <w:rPr>
          <w:rFonts w:hint="eastAsia"/>
        </w:rPr>
        <w:t>库的</w:t>
      </w:r>
      <w:r w:rsidR="00980C68">
        <w:rPr>
          <w:rFonts w:hint="eastAsia"/>
        </w:rPr>
        <w:t>编译过程：</w:t>
      </w:r>
    </w:p>
    <w:tbl>
      <w:tblPr>
        <w:tblStyle w:val="aa"/>
        <w:tblW w:w="0" w:type="auto"/>
        <w:tblLook w:val="04A0" w:firstRow="1" w:lastRow="0" w:firstColumn="1" w:lastColumn="0" w:noHBand="0" w:noVBand="1"/>
      </w:tblPr>
      <w:tblGrid>
        <w:gridCol w:w="8296"/>
      </w:tblGrid>
      <w:tr w:rsidR="00901B3B" w14:paraId="30FCAD67" w14:textId="77777777" w:rsidTr="00901B3B">
        <w:tc>
          <w:tcPr>
            <w:tcW w:w="8296" w:type="dxa"/>
          </w:tcPr>
          <w:p w14:paraId="26D4137F" w14:textId="031FCC46" w:rsidR="00901B3B" w:rsidRDefault="00901B3B" w:rsidP="005F049B">
            <w:r w:rsidRPr="00901B3B">
              <w:rPr>
                <w:rFonts w:hint="eastAsia"/>
                <w:b/>
                <w:bCs/>
              </w:rPr>
              <w:t>编译过程</w:t>
            </w:r>
            <w:r>
              <w:rPr>
                <w:rFonts w:hint="eastAsia"/>
              </w:rPr>
              <w:t>：</w:t>
            </w:r>
          </w:p>
        </w:tc>
      </w:tr>
      <w:tr w:rsidR="00901B3B" w14:paraId="3BFCB366" w14:textId="77777777" w:rsidTr="00901B3B">
        <w:tc>
          <w:tcPr>
            <w:tcW w:w="8296" w:type="dxa"/>
          </w:tcPr>
          <w:p w14:paraId="68952015" w14:textId="7134AF69" w:rsidR="00901B3B" w:rsidRDefault="00901B3B" w:rsidP="005F049B">
            <w:r w:rsidRPr="00901B3B">
              <w:lastRenderedPageBreak/>
              <w:t>cd 3rdparty/Sophus/sophus/</w:t>
            </w:r>
          </w:p>
        </w:tc>
      </w:tr>
      <w:tr w:rsidR="00901B3B" w14:paraId="589B6102" w14:textId="77777777" w:rsidTr="00901B3B">
        <w:tc>
          <w:tcPr>
            <w:tcW w:w="8296" w:type="dxa"/>
          </w:tcPr>
          <w:p w14:paraId="687B2DDD" w14:textId="5AF5FFA1" w:rsidR="00901B3B" w:rsidRDefault="00901B3B" w:rsidP="005F049B">
            <w:r w:rsidRPr="00901B3B">
              <w:t>cd ..</w:t>
            </w:r>
          </w:p>
        </w:tc>
      </w:tr>
      <w:tr w:rsidR="00901B3B" w14:paraId="0BDB8FD3" w14:textId="77777777" w:rsidTr="00901B3B">
        <w:tc>
          <w:tcPr>
            <w:tcW w:w="8296" w:type="dxa"/>
          </w:tcPr>
          <w:p w14:paraId="5BE56EE1" w14:textId="233D5457" w:rsidR="00901B3B" w:rsidRDefault="00901B3B" w:rsidP="005F049B">
            <w:r w:rsidRPr="00901B3B">
              <w:t>ls</w:t>
            </w:r>
          </w:p>
        </w:tc>
      </w:tr>
      <w:tr w:rsidR="00901B3B" w14:paraId="0A3D14B1" w14:textId="77777777" w:rsidTr="00901B3B">
        <w:tc>
          <w:tcPr>
            <w:tcW w:w="8296" w:type="dxa"/>
          </w:tcPr>
          <w:p w14:paraId="665FF4BE" w14:textId="5D77630D" w:rsidR="00901B3B" w:rsidRPr="00901B3B" w:rsidRDefault="00901B3B" w:rsidP="005F049B">
            <w:r w:rsidRPr="00901B3B">
              <w:t>mkdir build</w:t>
            </w:r>
          </w:p>
        </w:tc>
      </w:tr>
      <w:tr w:rsidR="00901B3B" w14:paraId="3E10AD94" w14:textId="77777777" w:rsidTr="00901B3B">
        <w:tc>
          <w:tcPr>
            <w:tcW w:w="8296" w:type="dxa"/>
          </w:tcPr>
          <w:p w14:paraId="062B16A7" w14:textId="37C95AB1" w:rsidR="00901B3B" w:rsidRPr="00901B3B" w:rsidRDefault="00901B3B" w:rsidP="00901B3B">
            <w:r w:rsidRPr="00DD4202">
              <w:t>cd build</w:t>
            </w:r>
          </w:p>
        </w:tc>
      </w:tr>
      <w:tr w:rsidR="00901B3B" w14:paraId="28913C4A" w14:textId="77777777" w:rsidTr="00901B3B">
        <w:tc>
          <w:tcPr>
            <w:tcW w:w="8296" w:type="dxa"/>
          </w:tcPr>
          <w:p w14:paraId="68949E7E" w14:textId="15226A3D" w:rsidR="00901B3B" w:rsidRPr="00DD4202" w:rsidRDefault="00901B3B" w:rsidP="00901B3B">
            <w:r w:rsidRPr="00901B3B">
              <w:t>cmake ..</w:t>
            </w:r>
          </w:p>
        </w:tc>
      </w:tr>
      <w:tr w:rsidR="00901B3B" w14:paraId="4C83DAE9" w14:textId="77777777" w:rsidTr="00901B3B">
        <w:tc>
          <w:tcPr>
            <w:tcW w:w="8296" w:type="dxa"/>
          </w:tcPr>
          <w:p w14:paraId="48BB1790" w14:textId="05C2C223" w:rsidR="00901B3B" w:rsidRPr="00901B3B" w:rsidRDefault="00901B3B" w:rsidP="00901B3B">
            <w:r w:rsidRPr="003805A4">
              <w:t>make</w:t>
            </w:r>
          </w:p>
        </w:tc>
      </w:tr>
    </w:tbl>
    <w:p w14:paraId="657A5853" w14:textId="7701F18D" w:rsidR="00980C68" w:rsidRDefault="003836ED" w:rsidP="005F049B">
      <w:r>
        <w:rPr>
          <w:rFonts w:hint="eastAsia"/>
        </w:rPr>
        <w:t>如果用的是新的版本：</w:t>
      </w:r>
    </w:p>
    <w:p w14:paraId="474E2FD2" w14:textId="717446C1" w:rsidR="003836ED" w:rsidRDefault="008854D4" w:rsidP="005F049B">
      <w:r>
        <w:rPr>
          <w:rFonts w:hint="eastAsia"/>
        </w:rPr>
        <w:t>将u</w:t>
      </w:r>
      <w:r>
        <w:t>sesophus</w:t>
      </w:r>
      <w:r>
        <w:rPr>
          <w:rFonts w:hint="eastAsia"/>
        </w:rPr>
        <w:t>.cpp</w:t>
      </w:r>
      <w:r w:rsidR="003836ED">
        <w:rPr>
          <w:rFonts w:hint="eastAsia"/>
        </w:rPr>
        <w:t>文件里面</w:t>
      </w:r>
      <w:r>
        <w:rPr>
          <w:rFonts w:hint="eastAsia"/>
        </w:rPr>
        <w:t>进行更改：</w:t>
      </w:r>
    </w:p>
    <w:p w14:paraId="209CAB21" w14:textId="1EAD3FC8" w:rsidR="003836ED" w:rsidRDefault="003836ED" w:rsidP="005F049B">
      <w:r>
        <w:t>#include “</w:t>
      </w:r>
      <w:r>
        <w:rPr>
          <w:rFonts w:hint="eastAsia"/>
        </w:rPr>
        <w:t>sophus</w:t>
      </w:r>
      <w:r>
        <w:t>/so3.h”</w:t>
      </w:r>
      <w:r>
        <w:rPr>
          <w:rFonts w:hint="eastAsia"/>
        </w:rPr>
        <w:t>改成</w:t>
      </w:r>
      <w:r>
        <w:t>#include “</w:t>
      </w:r>
      <w:r>
        <w:rPr>
          <w:rFonts w:hint="eastAsia"/>
        </w:rPr>
        <w:t>souphus</w:t>
      </w:r>
      <w:r>
        <w:t>/so3.h</w:t>
      </w:r>
      <w:r>
        <w:rPr>
          <w:rFonts w:hint="eastAsia"/>
        </w:rPr>
        <w:t>p</w:t>
      </w:r>
      <w:r>
        <w:t>p”</w:t>
      </w:r>
    </w:p>
    <w:p w14:paraId="5398D53B" w14:textId="777492A7" w:rsidR="003836ED" w:rsidRDefault="003836ED" w:rsidP="005F049B">
      <w:r>
        <w:t>#include “</w:t>
      </w:r>
      <w:r>
        <w:rPr>
          <w:rFonts w:hint="eastAsia"/>
        </w:rPr>
        <w:t>sophus</w:t>
      </w:r>
      <w:r>
        <w:t>/s</w:t>
      </w:r>
      <w:r>
        <w:rPr>
          <w:rFonts w:hint="eastAsia"/>
        </w:rPr>
        <w:t>e</w:t>
      </w:r>
      <w:r>
        <w:t>3.h”</w:t>
      </w:r>
      <w:r>
        <w:rPr>
          <w:rFonts w:hint="eastAsia"/>
        </w:rPr>
        <w:t>改成</w:t>
      </w:r>
      <w:r>
        <w:t>#include “</w:t>
      </w:r>
      <w:r>
        <w:rPr>
          <w:rFonts w:hint="eastAsia"/>
        </w:rPr>
        <w:t>souphus</w:t>
      </w:r>
      <w:r>
        <w:t>/se3.h</w:t>
      </w:r>
      <w:r>
        <w:rPr>
          <w:rFonts w:hint="eastAsia"/>
        </w:rPr>
        <w:t>p</w:t>
      </w:r>
      <w:r>
        <w:t>p”</w:t>
      </w:r>
    </w:p>
    <w:p w14:paraId="07976B3E" w14:textId="14CB420B" w:rsidR="003836ED" w:rsidRDefault="003836ED" w:rsidP="005F049B">
      <w:r>
        <w:rPr>
          <w:rFonts w:hint="eastAsia"/>
        </w:rPr>
        <w:t>指明s</w:t>
      </w:r>
      <w:r>
        <w:t>ophus</w:t>
      </w:r>
      <w:r>
        <w:rPr>
          <w:rFonts w:hint="eastAsia"/>
        </w:rPr>
        <w:t>/so</w:t>
      </w:r>
      <w:r>
        <w:t>3d</w:t>
      </w:r>
      <w:r>
        <w:rPr>
          <w:rFonts w:hint="eastAsia"/>
        </w:rPr>
        <w:t>还是s</w:t>
      </w:r>
      <w:r>
        <w:t>ophus</w:t>
      </w:r>
      <w:r>
        <w:rPr>
          <w:rFonts w:hint="eastAsia"/>
        </w:rPr>
        <w:t>/so</w:t>
      </w:r>
      <w:r>
        <w:t>3</w:t>
      </w:r>
      <w:r>
        <w:rPr>
          <w:rFonts w:hint="eastAsia"/>
        </w:rPr>
        <w:t>f</w:t>
      </w:r>
    </w:p>
    <w:p w14:paraId="54B15113" w14:textId="261B5367" w:rsidR="00220AE7" w:rsidRDefault="00220AE7" w:rsidP="005F049B">
      <w:r>
        <w:rPr>
          <w:rFonts w:hint="eastAsia"/>
        </w:rPr>
        <w:t>使用这个库需要的知识点包括</w:t>
      </w:r>
      <w:r w:rsidRPr="00697453">
        <w:rPr>
          <w:rFonts w:hint="eastAsia"/>
          <w:highlight w:val="yellow"/>
        </w:rPr>
        <w:t>S</w:t>
      </w:r>
      <w:r w:rsidRPr="00697453">
        <w:rPr>
          <w:highlight w:val="yellow"/>
        </w:rPr>
        <w:t xml:space="preserve">LAM </w:t>
      </w:r>
      <w:r w:rsidRPr="00697453">
        <w:rPr>
          <w:rFonts w:hint="eastAsia"/>
          <w:highlight w:val="yellow"/>
        </w:rPr>
        <w:t>视觉十四讲中的</w:t>
      </w:r>
      <w:r w:rsidR="00697453" w:rsidRPr="00697453">
        <w:rPr>
          <w:rFonts w:hint="eastAsia"/>
          <w:highlight w:val="yellow"/>
        </w:rPr>
        <w:t>李</w:t>
      </w:r>
      <w:r w:rsidR="00021041" w:rsidRPr="00697453">
        <w:rPr>
          <w:rFonts w:hint="eastAsia"/>
          <w:highlight w:val="yellow"/>
        </w:rPr>
        <w:t>群和李代数部分内容</w:t>
      </w:r>
      <w:r w:rsidR="00021041">
        <w:rPr>
          <w:rFonts w:hint="eastAsia"/>
        </w:rPr>
        <w:t>、高翔深蓝学院视频、sophus的 use</w:t>
      </w:r>
      <w:r w:rsidR="00021041">
        <w:t>sophus</w:t>
      </w:r>
      <w:r w:rsidR="00021041">
        <w:rPr>
          <w:rFonts w:hint="eastAsia"/>
        </w:rPr>
        <w:t>.</w:t>
      </w:r>
      <w:r w:rsidR="00021041">
        <w:t>cpp</w:t>
      </w:r>
      <w:r w:rsidR="00021041">
        <w:rPr>
          <w:rFonts w:hint="eastAsia"/>
        </w:rPr>
        <w:t>代码的理解（结合之前的课本进行理解和注释+深蓝学院的课后习题和李群和李代数的课后习题部分都要弄明白）</w:t>
      </w:r>
    </w:p>
    <w:p w14:paraId="2A9BD791" w14:textId="77777777" w:rsidR="00166EDC" w:rsidRDefault="00166EDC" w:rsidP="005F049B">
      <w:pPr>
        <w:rPr>
          <w:ins w:id="680" w:author="唐 娜" w:date="2020-05-14T10:25:00Z"/>
        </w:rPr>
      </w:pPr>
    </w:p>
    <w:p w14:paraId="015B4D69" w14:textId="3F02D0B8" w:rsidR="003E09BC" w:rsidRDefault="003E09BC" w:rsidP="003E09BC">
      <w:pPr>
        <w:pStyle w:val="2"/>
      </w:pPr>
      <w:r>
        <w:rPr>
          <w:rFonts w:hint="eastAsia"/>
        </w:rPr>
        <w:t>G</w:t>
      </w:r>
      <w:r>
        <w:t>2O</w:t>
      </w:r>
      <w:r>
        <w:rPr>
          <w:rFonts w:hint="eastAsia"/>
        </w:rPr>
        <w:t>库的求解</w:t>
      </w:r>
    </w:p>
    <w:p w14:paraId="6A0DEF0B" w14:textId="4AC8C78B" w:rsidR="003E09BC" w:rsidRDefault="003E09BC" w:rsidP="003E09BC">
      <w:r>
        <w:t>G</w:t>
      </w:r>
      <w:r>
        <w:rPr>
          <w:rFonts w:hint="eastAsia"/>
        </w:rPr>
        <w:t>ithub上直接搜索G</w:t>
      </w:r>
      <w:r>
        <w:t>2O</w:t>
      </w:r>
      <w:r>
        <w:rPr>
          <w:rFonts w:hint="eastAsia"/>
        </w:rPr>
        <w:t>然后下载就可以了</w:t>
      </w:r>
      <w:r w:rsidR="00C60375">
        <w:rPr>
          <w:rFonts w:hint="eastAsia"/>
        </w:rPr>
        <w:t>，对C</w:t>
      </w:r>
      <w:r w:rsidR="00C60375">
        <w:t>++</w:t>
      </w:r>
      <w:r w:rsidR="00C60375">
        <w:rPr>
          <w:rFonts w:hint="eastAsia"/>
        </w:rPr>
        <w:t>11进行了改变</w:t>
      </w:r>
      <w:r w:rsidR="005D6604">
        <w:rPr>
          <w:rFonts w:hint="eastAsia"/>
        </w:rPr>
        <w:t>。用的是图模型来进行优化的</w:t>
      </w:r>
    </w:p>
    <w:p w14:paraId="139BF957" w14:textId="042D067F" w:rsidR="00C41429" w:rsidRDefault="00C41429" w:rsidP="003E09BC">
      <w:r>
        <w:rPr>
          <w:rFonts w:hint="eastAsia"/>
        </w:rPr>
        <w:t>遇到的G</w:t>
      </w:r>
      <w:r>
        <w:t>2O</w:t>
      </w:r>
      <w:r>
        <w:rPr>
          <w:rFonts w:hint="eastAsia"/>
        </w:rPr>
        <w:t>问题：</w:t>
      </w:r>
    </w:p>
    <w:p w14:paraId="09CCA437" w14:textId="1C9BC81F" w:rsidR="00967A78" w:rsidRDefault="00967A78" w:rsidP="003E09BC">
      <w:pPr>
        <w:rPr>
          <w:ins w:id="681" w:author="唐 娜" w:date="2020-05-14T10:25:00Z"/>
        </w:rPr>
      </w:pPr>
      <w:ins w:id="682" w:author="唐 娜" w:date="2020-05-14T10:25:00Z">
        <w:r>
          <w:rPr>
            <w:rFonts w:hint="eastAsia"/>
          </w:rPr>
          <w:t>G</w:t>
        </w:r>
        <w:r>
          <w:t>2O</w:t>
        </w:r>
        <w:r>
          <w:tab/>
        </w:r>
        <w:r>
          <w:tab/>
        </w:r>
        <w:r>
          <w:rPr>
            <w:rFonts w:hint="eastAsia"/>
          </w:rPr>
          <w:t>全称（general</w:t>
        </w:r>
        <w:r>
          <w:t xml:space="preserve"> </w:t>
        </w:r>
        <w:r>
          <w:rPr>
            <w:rFonts w:hint="eastAsia"/>
          </w:rPr>
          <w:t>graph</w:t>
        </w:r>
        <w:r>
          <w:t>ic optimization,G2O</w:t>
        </w:r>
        <w:r>
          <w:rPr>
            <w:rFonts w:hint="eastAsia"/>
          </w:rPr>
          <w:t>）图优化理论</w:t>
        </w:r>
        <w:r>
          <w:sym w:font="Wingdings" w:char="F0E0"/>
        </w:r>
        <w:r>
          <w:rPr>
            <w:rFonts w:hint="eastAsia"/>
          </w:rPr>
          <w:t>图用顶点表示优化的变量，用边表示误差项（对于非线性最小二乘的问题，可以构建一个图）如果以激光S</w:t>
        </w:r>
        <w:r>
          <w:t>LAM</w:t>
        </w:r>
        <w:r>
          <w:rPr>
            <w:rFonts w:hint="eastAsia"/>
          </w:rPr>
          <w:t>为例，图优化的节点就是激光雷达的位姿</w:t>
        </w:r>
      </w:ins>
    </w:p>
    <w:p w14:paraId="79E12EC5" w14:textId="4929E9F8" w:rsidR="00794C7B" w:rsidRPr="002E123C" w:rsidRDefault="00794C7B" w:rsidP="00794C7B">
      <w:pPr>
        <w:pStyle w:val="2"/>
        <w:rPr>
          <w:ins w:id="683" w:author="唐 娜" w:date="2020-05-14T10:25:00Z"/>
        </w:rPr>
      </w:pPr>
      <w:ins w:id="684" w:author="唐 娜" w:date="2020-05-14T10:25:00Z">
        <w:r w:rsidRPr="002E123C">
          <w:t>VIO</w:t>
        </w:r>
      </w:ins>
    </w:p>
    <w:p w14:paraId="6801B931" w14:textId="7DC7CA99" w:rsidR="00794C7B" w:rsidRPr="00794C7B" w:rsidRDefault="00794C7B" w:rsidP="00552824">
      <w:pPr>
        <w:pStyle w:val="a9"/>
        <w:numPr>
          <w:ilvl w:val="0"/>
          <w:numId w:val="78"/>
        </w:numPr>
        <w:ind w:firstLineChars="0"/>
        <w:rPr>
          <w:ins w:id="685" w:author="唐 娜" w:date="2020-05-14T10:25:00Z"/>
        </w:rPr>
      </w:pPr>
      <w:ins w:id="686" w:author="唐 娜" w:date="2020-05-14T10:25:00Z">
        <w:r>
          <w:rPr>
            <w:rFonts w:hint="eastAsia"/>
          </w:rPr>
          <w:t>自动驾驶通常使用</w:t>
        </w:r>
        <w:r w:rsidRPr="00552824">
          <w:rPr>
            <w:rFonts w:hint="eastAsia"/>
            <w:b/>
            <w:bCs/>
          </w:rPr>
          <w:t>I</w:t>
        </w:r>
        <w:r w:rsidRPr="00552824">
          <w:rPr>
            <w:b/>
            <w:bCs/>
          </w:rPr>
          <w:t>MU+GPS/</w:t>
        </w:r>
        <w:r w:rsidRPr="00552824">
          <w:rPr>
            <w:rFonts w:hint="eastAsia"/>
            <w:b/>
            <w:bCs/>
          </w:rPr>
          <w:t>差分</w:t>
        </w:r>
        <w:r>
          <w:rPr>
            <w:rFonts w:hint="eastAsia"/>
          </w:rPr>
          <w:t xml:space="preserve"> </w:t>
        </w:r>
        <w:r w:rsidRPr="00552824">
          <w:rPr>
            <w:b/>
            <w:bCs/>
          </w:rPr>
          <w:t xml:space="preserve"> GPS/RTK</w:t>
        </w:r>
        <w:r w:rsidRPr="00552824">
          <w:rPr>
            <w:rFonts w:hint="eastAsia"/>
            <w:b/>
            <w:bCs/>
          </w:rPr>
          <w:t>的融合方案</w:t>
        </w:r>
        <w:r>
          <w:rPr>
            <w:rFonts w:hint="eastAsia"/>
          </w:rPr>
          <w:t>，形成</w:t>
        </w:r>
        <w:r w:rsidRPr="00552824">
          <w:rPr>
            <w:rFonts w:hint="eastAsia"/>
            <w:b/>
            <w:bCs/>
          </w:rPr>
          <w:t>G</w:t>
        </w:r>
        <w:r w:rsidRPr="00552824">
          <w:rPr>
            <w:b/>
            <w:bCs/>
          </w:rPr>
          <w:t>NSS</w:t>
        </w:r>
        <w:r w:rsidRPr="00552824">
          <w:rPr>
            <w:rFonts w:hint="eastAsia"/>
            <w:b/>
            <w:bCs/>
          </w:rPr>
          <w:t>-</w:t>
        </w:r>
        <w:r w:rsidRPr="00552824">
          <w:rPr>
            <w:b/>
            <w:bCs/>
          </w:rPr>
          <w:t>INS</w:t>
        </w:r>
        <w:r>
          <w:rPr>
            <w:rFonts w:hint="eastAsia"/>
          </w:rPr>
          <w:t>组合导航系统，达到厘米组定位精度。</w:t>
        </w:r>
      </w:ins>
    </w:p>
    <w:p w14:paraId="516F9F72" w14:textId="1BDDC33F" w:rsidR="00794C7B" w:rsidRDefault="00552824" w:rsidP="00552824">
      <w:pPr>
        <w:pStyle w:val="a9"/>
        <w:numPr>
          <w:ilvl w:val="0"/>
          <w:numId w:val="78"/>
        </w:numPr>
        <w:ind w:firstLineChars="0"/>
        <w:rPr>
          <w:ins w:id="687" w:author="唐 娜" w:date="2020-05-14T10:25:00Z"/>
        </w:rPr>
      </w:pPr>
      <w:ins w:id="688" w:author="唐 娜" w:date="2020-05-14T10:25:00Z">
        <w:r>
          <w:rPr>
            <w:rFonts w:hint="eastAsia"/>
          </w:rPr>
          <w:t>头戴式</w:t>
        </w:r>
        <w:r w:rsidRPr="00552824">
          <w:rPr>
            <w:rFonts w:hint="eastAsia"/>
            <w:b/>
            <w:bCs/>
          </w:rPr>
          <w:t>A</w:t>
        </w:r>
        <w:r w:rsidRPr="00552824">
          <w:rPr>
            <w:b/>
            <w:bCs/>
          </w:rPr>
          <w:t>R/VR</w:t>
        </w:r>
        <w:r w:rsidRPr="00552824">
          <w:rPr>
            <w:rFonts w:hint="eastAsia"/>
            <w:b/>
            <w:bCs/>
          </w:rPr>
          <w:t>头盔</w:t>
        </w:r>
        <w:r>
          <w:rPr>
            <w:rFonts w:hint="eastAsia"/>
          </w:rPr>
          <w:t>多使用</w:t>
        </w:r>
        <w:r w:rsidRPr="00552824">
          <w:rPr>
            <w:rFonts w:hint="eastAsia"/>
            <w:b/>
            <w:bCs/>
          </w:rPr>
          <w:t>视觉+</w:t>
        </w:r>
        <w:r w:rsidRPr="00552824">
          <w:rPr>
            <w:b/>
            <w:bCs/>
          </w:rPr>
          <w:t>IMU</w:t>
        </w:r>
        <w:r>
          <w:rPr>
            <w:rFonts w:hint="eastAsia"/>
          </w:rPr>
          <w:t>的V</w:t>
        </w:r>
        <w:r>
          <w:t>IO</w:t>
        </w:r>
        <w:r>
          <w:rPr>
            <w:rFonts w:hint="eastAsia"/>
          </w:rPr>
          <w:t>定位系统，形成</w:t>
        </w:r>
        <w:r w:rsidRPr="00552824">
          <w:rPr>
            <w:rFonts w:hint="eastAsia"/>
            <w:b/>
            <w:bCs/>
          </w:rPr>
          <w:t>高帧率定位方案</w:t>
        </w:r>
        <w:r>
          <w:rPr>
            <w:rFonts w:hint="eastAsia"/>
          </w:rPr>
          <w:t>。</w:t>
        </w:r>
      </w:ins>
    </w:p>
    <w:p w14:paraId="4E5EF141" w14:textId="77777777" w:rsidR="00C41429" w:rsidRPr="003E09BC" w:rsidRDefault="002E123C" w:rsidP="00552824">
      <w:pPr>
        <w:pStyle w:val="3"/>
        <w:pPrChange w:id="689" w:author="唐 娜" w:date="2020-05-14T10:25:00Z">
          <w:pPr/>
        </w:pPrChange>
      </w:pPr>
      <w:ins w:id="690" w:author="唐 娜" w:date="2020-05-14T10:25:00Z">
        <w:r>
          <w:rPr>
            <w:rFonts w:hint="eastAsia"/>
          </w:rPr>
          <w:t>1.</w:t>
        </w:r>
        <w:r w:rsidR="00552824">
          <w:rPr>
            <w:rFonts w:hint="eastAsia"/>
          </w:rPr>
          <w:t>紧耦合和松耦合</w:t>
        </w:r>
      </w:ins>
    </w:p>
    <w:p w14:paraId="4E040E12" w14:textId="083E673C" w:rsidR="00552824" w:rsidRDefault="00552824" w:rsidP="00552824">
      <w:pPr>
        <w:pStyle w:val="a9"/>
        <w:numPr>
          <w:ilvl w:val="0"/>
          <w:numId w:val="79"/>
        </w:numPr>
        <w:ind w:firstLineChars="0"/>
        <w:rPr>
          <w:ins w:id="691" w:author="唐 娜" w:date="2020-05-14T10:25:00Z"/>
        </w:rPr>
      </w:pPr>
      <w:ins w:id="692" w:author="唐 娜" w:date="2020-05-14T10:25:00Z">
        <w:r w:rsidRPr="00552824">
          <w:rPr>
            <w:rFonts w:hint="eastAsia"/>
            <w:b/>
            <w:bCs/>
          </w:rPr>
          <w:t>紧耦合</w:t>
        </w:r>
        <w:r>
          <w:rPr>
            <w:rFonts w:hint="eastAsia"/>
          </w:rPr>
          <w:t>是融合本身会影响视觉和I</w:t>
        </w:r>
        <w:r>
          <w:t>MU</w:t>
        </w:r>
        <w:r>
          <w:rPr>
            <w:rFonts w:hint="eastAsia"/>
          </w:rPr>
          <w:t>中的参数（如I</w:t>
        </w:r>
        <w:r>
          <w:t>MU</w:t>
        </w:r>
        <w:r>
          <w:rPr>
            <w:rFonts w:hint="eastAsia"/>
          </w:rPr>
          <w:t>的零偏和视觉的尺度等。）典型方案是</w:t>
        </w:r>
        <w:r w:rsidRPr="00552824">
          <w:rPr>
            <w:rFonts w:hint="eastAsia"/>
            <w:b/>
            <w:bCs/>
          </w:rPr>
          <w:t>M</w:t>
        </w:r>
        <w:r w:rsidRPr="00552824">
          <w:rPr>
            <w:b/>
            <w:bCs/>
          </w:rPr>
          <w:t>SCKF</w:t>
        </w:r>
        <w:r>
          <w:rPr>
            <w:rFonts w:hint="eastAsia"/>
          </w:rPr>
          <w:t>和</w:t>
        </w:r>
        <w:r w:rsidRPr="00552824">
          <w:rPr>
            <w:rFonts w:hint="eastAsia"/>
            <w:b/>
            <w:bCs/>
          </w:rPr>
          <w:t>非线性优化</w:t>
        </w:r>
        <w:r>
          <w:rPr>
            <w:rFonts w:hint="eastAsia"/>
          </w:rPr>
          <w:t>。</w:t>
        </w:r>
      </w:ins>
    </w:p>
    <w:p w14:paraId="5D0B2AF5" w14:textId="6E24D9CA" w:rsidR="00552824" w:rsidRDefault="00552824" w:rsidP="00552824">
      <w:pPr>
        <w:pStyle w:val="a9"/>
        <w:numPr>
          <w:ilvl w:val="0"/>
          <w:numId w:val="79"/>
        </w:numPr>
        <w:ind w:firstLineChars="0"/>
        <w:rPr>
          <w:ins w:id="693" w:author="唐 娜" w:date="2020-05-14T10:25:00Z"/>
        </w:rPr>
      </w:pPr>
      <w:ins w:id="694" w:author="唐 娜" w:date="2020-05-14T10:25:00Z">
        <w:r w:rsidRPr="002E123C">
          <w:rPr>
            <w:rFonts w:hint="eastAsia"/>
            <w:b/>
            <w:bCs/>
          </w:rPr>
          <w:t>松耦合</w:t>
        </w:r>
        <w:r>
          <w:rPr>
            <w:rFonts w:hint="eastAsia"/>
          </w:rPr>
          <w:t>是</w:t>
        </w:r>
        <w:r w:rsidR="002E123C">
          <w:rPr>
            <w:rFonts w:hint="eastAsia"/>
          </w:rPr>
          <w:t>将</w:t>
        </w:r>
        <w:r>
          <w:rPr>
            <w:rFonts w:hint="eastAsia"/>
          </w:rPr>
          <w:t>I</w:t>
        </w:r>
        <w:r>
          <w:t>MU</w:t>
        </w:r>
        <w:r>
          <w:rPr>
            <w:rFonts w:hint="eastAsia"/>
          </w:rPr>
          <w:t>定位与视觉/</w:t>
        </w:r>
        <w:r>
          <w:t>GNSS</w:t>
        </w:r>
        <w:r>
          <w:rPr>
            <w:rFonts w:hint="eastAsia"/>
          </w:rPr>
          <w:t>的位姿直接进行融合，融合过程对二者本身不产生影响，</w:t>
        </w:r>
        <w:r w:rsidRPr="002E123C">
          <w:rPr>
            <w:rFonts w:hint="eastAsia"/>
            <w:b/>
            <w:bCs/>
          </w:rPr>
          <w:t>作为后处理方式输出</w:t>
        </w:r>
        <w:r>
          <w:rPr>
            <w:rFonts w:hint="eastAsia"/>
          </w:rPr>
          <w:t>。典型的方案是</w:t>
        </w:r>
        <w:r w:rsidRPr="002E123C">
          <w:rPr>
            <w:rFonts w:hint="eastAsia"/>
            <w:b/>
            <w:bCs/>
          </w:rPr>
          <w:t>卡尔曼滤波器</w:t>
        </w:r>
        <w:r>
          <w:rPr>
            <w:rFonts w:hint="eastAsia"/>
          </w:rPr>
          <w:t>。</w:t>
        </w:r>
      </w:ins>
    </w:p>
    <w:p w14:paraId="16C3F978" w14:textId="21B49EF4" w:rsidR="002E123C" w:rsidRPr="002E123C" w:rsidRDefault="002E123C" w:rsidP="00552824">
      <w:pPr>
        <w:pStyle w:val="a9"/>
        <w:numPr>
          <w:ilvl w:val="0"/>
          <w:numId w:val="79"/>
        </w:numPr>
        <w:ind w:firstLineChars="0"/>
        <w:rPr>
          <w:ins w:id="695" w:author="唐 娜" w:date="2020-05-14T10:25:00Z"/>
        </w:rPr>
      </w:pPr>
      <w:ins w:id="696" w:author="唐 娜" w:date="2020-05-14T10:25:00Z">
        <w:r>
          <w:rPr>
            <w:rFonts w:hint="eastAsia"/>
            <w:b/>
            <w:bCs/>
          </w:rPr>
          <w:t>为什么要使用紧耦合？</w:t>
        </w:r>
      </w:ins>
    </w:p>
    <w:p w14:paraId="14D928B5" w14:textId="3FD5A92F" w:rsidR="002E123C" w:rsidRDefault="002E123C" w:rsidP="002E123C">
      <w:pPr>
        <w:pStyle w:val="a9"/>
        <w:numPr>
          <w:ilvl w:val="0"/>
          <w:numId w:val="80"/>
        </w:numPr>
        <w:ind w:firstLineChars="0"/>
        <w:rPr>
          <w:ins w:id="697" w:author="唐 娜" w:date="2020-05-14T10:25:00Z"/>
          <w:b/>
          <w:bCs/>
        </w:rPr>
      </w:pPr>
      <w:ins w:id="698" w:author="唐 娜" w:date="2020-05-14T10:25:00Z">
        <w:r>
          <w:rPr>
            <w:rFonts w:hint="eastAsia"/>
            <w:b/>
            <w:bCs/>
          </w:rPr>
          <w:t>单凭单目视觉或者I</w:t>
        </w:r>
        <w:r>
          <w:rPr>
            <w:b/>
            <w:bCs/>
          </w:rPr>
          <w:t>MU</w:t>
        </w:r>
        <w:r>
          <w:rPr>
            <w:rFonts w:hint="eastAsia"/>
            <w:b/>
            <w:bCs/>
          </w:rPr>
          <w:t>不具备估计Pose的能力：视觉存在尺度不确定性问题I</w:t>
        </w:r>
        <w:r>
          <w:rPr>
            <w:b/>
            <w:bCs/>
          </w:rPr>
          <w:t>MU</w:t>
        </w:r>
        <w:r>
          <w:rPr>
            <w:rFonts w:hint="eastAsia"/>
            <w:b/>
            <w:bCs/>
          </w:rPr>
          <w:t>存在零偏导致漂移。</w:t>
        </w:r>
      </w:ins>
    </w:p>
    <w:p w14:paraId="02C84D84" w14:textId="0C925465" w:rsidR="002E123C" w:rsidRDefault="002E123C" w:rsidP="002E123C">
      <w:pPr>
        <w:pStyle w:val="a9"/>
        <w:numPr>
          <w:ilvl w:val="0"/>
          <w:numId w:val="80"/>
        </w:numPr>
        <w:ind w:firstLineChars="0"/>
        <w:rPr>
          <w:ins w:id="699" w:author="唐 娜" w:date="2020-05-14T10:25:00Z"/>
          <w:b/>
          <w:bCs/>
        </w:rPr>
      </w:pPr>
      <w:ins w:id="700" w:author="唐 娜" w:date="2020-05-14T10:25:00Z">
        <w:r>
          <w:rPr>
            <w:rFonts w:hint="eastAsia"/>
            <w:b/>
            <w:bCs/>
          </w:rPr>
          <w:t>松耦合中，视觉内部B</w:t>
        </w:r>
        <w:r>
          <w:rPr>
            <w:b/>
            <w:bCs/>
          </w:rPr>
          <w:t>A</w:t>
        </w:r>
        <w:r>
          <w:rPr>
            <w:rFonts w:hint="eastAsia"/>
            <w:b/>
            <w:bCs/>
          </w:rPr>
          <w:t>没有I</w:t>
        </w:r>
        <w:r>
          <w:rPr>
            <w:b/>
            <w:bCs/>
          </w:rPr>
          <w:t>MU</w:t>
        </w:r>
        <w:r>
          <w:rPr>
            <w:rFonts w:hint="eastAsia"/>
            <w:b/>
            <w:bCs/>
          </w:rPr>
          <w:t>的信息，在整体层面来看不是最优的。</w:t>
        </w:r>
      </w:ins>
    </w:p>
    <w:p w14:paraId="64BC5FDC" w14:textId="29A47E0C" w:rsidR="002E123C" w:rsidRPr="002E123C" w:rsidRDefault="002E123C" w:rsidP="002E123C">
      <w:pPr>
        <w:pStyle w:val="a9"/>
        <w:numPr>
          <w:ilvl w:val="0"/>
          <w:numId w:val="80"/>
        </w:numPr>
        <w:ind w:firstLineChars="0"/>
        <w:rPr>
          <w:ins w:id="701" w:author="唐 娜" w:date="2020-05-14T10:25:00Z"/>
          <w:b/>
          <w:bCs/>
        </w:rPr>
      </w:pPr>
      <w:ins w:id="702" w:author="唐 娜" w:date="2020-05-14T10:25:00Z">
        <w:r>
          <w:rPr>
            <w:rFonts w:hint="eastAsia"/>
            <w:b/>
            <w:bCs/>
          </w:rPr>
          <w:lastRenderedPageBreak/>
          <w:t>紧耦合可以一次性建模所有的运动和测量信息，更容易达到最优。</w:t>
        </w:r>
      </w:ins>
    </w:p>
    <w:p w14:paraId="4E56DD6D" w14:textId="77777777" w:rsidR="00552824" w:rsidRPr="003E09BC" w:rsidRDefault="00552824" w:rsidP="003E09BC">
      <w:pPr>
        <w:rPr>
          <w:ins w:id="703" w:author="唐 娜" w:date="2020-05-14T10:25:00Z"/>
        </w:rPr>
      </w:pPr>
    </w:p>
    <w:p w14:paraId="44AF9398" w14:textId="679E35E3" w:rsidR="00FA4A03" w:rsidRDefault="00FA4A03" w:rsidP="00FA4A03">
      <w:pPr>
        <w:pStyle w:val="2"/>
      </w:pPr>
      <w:r>
        <w:t>C</w:t>
      </w:r>
      <w:r>
        <w:rPr>
          <w:rFonts w:hint="eastAsia"/>
        </w:rPr>
        <w:t>ere</w:t>
      </w:r>
      <w:r>
        <w:t xml:space="preserve"> Solver</w:t>
      </w:r>
      <w:r>
        <w:rPr>
          <w:rFonts w:hint="eastAsia"/>
        </w:rPr>
        <w:t>库的求解</w:t>
      </w:r>
    </w:p>
    <w:p w14:paraId="76CD4338" w14:textId="1E998E80" w:rsidR="00A825DF" w:rsidRDefault="00A825DF" w:rsidP="00A825DF">
      <w:pPr>
        <w:pStyle w:val="3"/>
      </w:pPr>
      <w:r>
        <w:rPr>
          <w:rFonts w:hint="eastAsia"/>
        </w:rPr>
        <w:t>安装：</w:t>
      </w:r>
    </w:p>
    <w:p w14:paraId="510E89F8" w14:textId="6CB85622" w:rsidR="00A825DF" w:rsidRDefault="00FA4A03" w:rsidP="00FA4A03">
      <w:r>
        <w:t>C</w:t>
      </w:r>
      <w:r>
        <w:rPr>
          <w:rFonts w:hint="eastAsia"/>
        </w:rPr>
        <w:t>ere</w:t>
      </w:r>
      <w:r>
        <w:t>s solver.org/installation.html</w:t>
      </w:r>
      <w:r>
        <w:rPr>
          <w:rFonts w:hint="eastAsia"/>
        </w:rPr>
        <w:t>进行安装</w:t>
      </w:r>
      <w:hyperlink r:id="rId88" w:history="1">
        <w:r w:rsidR="00A825DF" w:rsidRPr="00CF012B">
          <w:rPr>
            <w:rStyle w:val="ac"/>
          </w:rPr>
          <w:t>http://www.ceres-solver.org/installation.html</w:t>
        </w:r>
      </w:hyperlink>
    </w:p>
    <w:p w14:paraId="3E557862" w14:textId="6A559BAA" w:rsidR="00FA4A03" w:rsidRDefault="00FA4A03" w:rsidP="00FA4A03">
      <w:r>
        <w:rPr>
          <w:rFonts w:hint="eastAsia"/>
        </w:rPr>
        <w:t>http：//</w:t>
      </w:r>
      <w:r w:rsidR="00A825DF">
        <w:rPr>
          <w:rFonts w:hint="eastAsia"/>
        </w:rPr>
        <w:t>github</w:t>
      </w:r>
      <w:r w:rsidR="00A825DF">
        <w:t>.com/search?q=ceres</w:t>
      </w:r>
    </w:p>
    <w:p w14:paraId="071334D7" w14:textId="261E77CB" w:rsidR="00A825DF" w:rsidRDefault="00A825DF" w:rsidP="00A825DF">
      <w:r w:rsidRPr="00A825DF">
        <w:t xml:space="preserve">git clone </w:t>
      </w:r>
      <w:hyperlink r:id="rId89" w:history="1">
        <w:r w:rsidRPr="00A825DF">
          <w:rPr>
            <w:rStyle w:val="ac"/>
          </w:rPr>
          <w:t>https://ceres-solver.googlesource.com/ceres-solver</w:t>
        </w:r>
      </w:hyperlink>
    </w:p>
    <w:p w14:paraId="79E65B91" w14:textId="1ECE55A5" w:rsidR="00A825DF" w:rsidRDefault="00A825DF" w:rsidP="00A825DF">
      <w:r>
        <w:rPr>
          <w:rFonts w:hint="eastAsia"/>
        </w:rPr>
        <w:t>s</w:t>
      </w:r>
      <w:r>
        <w:t>lambook</w:t>
      </w:r>
      <w:r>
        <w:rPr>
          <w:rFonts w:hint="eastAsia"/>
        </w:rPr>
        <w:t>包里面也提供了cere</w:t>
      </w:r>
      <w:r>
        <w:t>s</w:t>
      </w:r>
    </w:p>
    <w:p w14:paraId="65187090" w14:textId="77777777" w:rsidR="00A825DF" w:rsidRPr="00A825DF" w:rsidRDefault="00A825DF" w:rsidP="00A825DF"/>
    <w:p w14:paraId="7141B554" w14:textId="77777777" w:rsidR="00A825DF" w:rsidRPr="00A825DF" w:rsidRDefault="00A825DF" w:rsidP="00FA4A03"/>
    <w:p w14:paraId="30F3ACA0" w14:textId="77777777" w:rsidR="00A825DF" w:rsidRPr="00FA4A03" w:rsidRDefault="00A825DF" w:rsidP="00FA4A03"/>
    <w:p w14:paraId="404CD8E7" w14:textId="19EA7610" w:rsidR="00C160AD" w:rsidRDefault="00C160AD" w:rsidP="00C160AD">
      <w:pPr>
        <w:pStyle w:val="2"/>
      </w:pPr>
      <w:r w:rsidRPr="00C160AD">
        <w:t>Opencv</w:t>
      </w:r>
      <w:r w:rsidRPr="00C160AD">
        <w:rPr>
          <w:rFonts w:hint="eastAsia"/>
        </w:rPr>
        <w:t>库的使用</w:t>
      </w:r>
    </w:p>
    <w:p w14:paraId="654A5305" w14:textId="139BE24D" w:rsidR="00C160AD" w:rsidRDefault="00C160AD" w:rsidP="00EC3E2C">
      <w:pPr>
        <w:pStyle w:val="3"/>
      </w:pPr>
      <w:r w:rsidRPr="00C160AD">
        <w:rPr>
          <w:rFonts w:hint="eastAsia"/>
        </w:rPr>
        <w:t>安装方式</w:t>
      </w:r>
      <w:r>
        <w:rPr>
          <w:rFonts w:hint="eastAsia"/>
        </w:rPr>
        <w:t>有两种：</w:t>
      </w:r>
    </w:p>
    <w:p w14:paraId="52C0109D" w14:textId="3821A358" w:rsidR="00C160AD" w:rsidRDefault="00C160AD" w:rsidP="003D75BC">
      <w:pPr>
        <w:pStyle w:val="a9"/>
        <w:numPr>
          <w:ilvl w:val="0"/>
          <w:numId w:val="70"/>
        </w:numPr>
        <w:ind w:firstLineChars="0"/>
      </w:pPr>
      <w:r>
        <w:rPr>
          <w:rFonts w:hint="eastAsia"/>
        </w:rPr>
        <w:t>直接在</w:t>
      </w:r>
      <w:r>
        <w:t>U</w:t>
      </w:r>
      <w:r>
        <w:rPr>
          <w:rFonts w:hint="eastAsia"/>
        </w:rPr>
        <w:t>buntu</w:t>
      </w:r>
      <w:r>
        <w:t>16.04</w:t>
      </w:r>
      <w:r>
        <w:rPr>
          <w:rFonts w:hint="eastAsia"/>
        </w:rPr>
        <w:t xml:space="preserve">下安装 </w:t>
      </w:r>
      <w:r w:rsidRPr="00C160AD">
        <w:rPr>
          <w:b/>
          <w:bCs/>
        </w:rPr>
        <w:t xml:space="preserve"> </w:t>
      </w:r>
      <w:r w:rsidRPr="00C160AD">
        <w:rPr>
          <w:rFonts w:hint="eastAsia"/>
          <w:b/>
          <w:bCs/>
        </w:rPr>
        <w:t>s</w:t>
      </w:r>
      <w:r w:rsidRPr="00C160AD">
        <w:rPr>
          <w:b/>
          <w:bCs/>
        </w:rPr>
        <w:t>udo apt-get install libopencv</w:t>
      </w:r>
      <w:r w:rsidR="00E627EA">
        <w:rPr>
          <w:rFonts w:hint="eastAsia"/>
          <w:b/>
          <w:bCs/>
        </w:rPr>
        <w:t>-dev</w:t>
      </w:r>
      <w:r w:rsidRPr="00C160AD">
        <w:rPr>
          <w:b/>
          <w:bCs/>
        </w:rPr>
        <w:tab/>
      </w:r>
      <w:r>
        <w:tab/>
      </w:r>
      <w:r w:rsidR="007D74BE">
        <w:rPr>
          <w:rFonts w:hint="eastAsia"/>
        </w:rPr>
        <w:t>（预编译的版本）</w:t>
      </w:r>
      <w:r w:rsidR="00E627EA">
        <w:rPr>
          <w:rFonts w:hint="eastAsia"/>
        </w:rPr>
        <w:t>|装到系统目录下面（2.几的版本）</w:t>
      </w:r>
    </w:p>
    <w:p w14:paraId="209258D6" w14:textId="1ABD42F5" w:rsidR="00C160AD" w:rsidRPr="00E627EA" w:rsidRDefault="00E627EA" w:rsidP="003D75BC">
      <w:pPr>
        <w:pStyle w:val="a9"/>
        <w:numPr>
          <w:ilvl w:val="0"/>
          <w:numId w:val="70"/>
        </w:numPr>
        <w:ind w:firstLineChars="0"/>
        <w:rPr>
          <w:rStyle w:val="ac"/>
          <w:color w:val="auto"/>
          <w:u w:val="none"/>
        </w:rPr>
      </w:pPr>
      <w:r>
        <w:rPr>
          <w:rFonts w:hint="eastAsia"/>
        </w:rPr>
        <w:t>3.0以上的，</w:t>
      </w:r>
      <w:r w:rsidR="00C160AD">
        <w:rPr>
          <w:rFonts w:hint="eastAsia"/>
        </w:rPr>
        <w:t>在opencv</w:t>
      </w:r>
      <w:r w:rsidR="00C160AD">
        <w:t xml:space="preserve"> </w:t>
      </w:r>
      <w:r w:rsidR="00C160AD">
        <w:rPr>
          <w:rFonts w:hint="eastAsia"/>
        </w:rPr>
        <w:t>的官网进行安装：建议下载最新的，因为库通常是</w:t>
      </w:r>
      <w:r w:rsidR="00C160AD" w:rsidRPr="007D74BE">
        <w:rPr>
          <w:rFonts w:hint="eastAsia"/>
          <w:b/>
          <w:bCs/>
          <w:u w:val="single"/>
        </w:rPr>
        <w:t>用新不用旧</w:t>
      </w:r>
      <w:r w:rsidR="00C160AD">
        <w:rPr>
          <w:rFonts w:hint="eastAsia"/>
        </w:rPr>
        <w:t>。安装下载的官网为</w:t>
      </w:r>
      <w:hyperlink r:id="rId90" w:history="1">
        <w:r w:rsidR="00AD2CFA" w:rsidRPr="004B1B4D">
          <w:rPr>
            <w:rStyle w:val="ac"/>
            <w:b/>
            <w:bCs/>
          </w:rPr>
          <w:t>https://opencv.org/releases/</w:t>
        </w:r>
      </w:hyperlink>
    </w:p>
    <w:p w14:paraId="5A3DB026" w14:textId="72D459AA" w:rsidR="00E627EA" w:rsidRDefault="00E627EA" w:rsidP="003D75BC">
      <w:pPr>
        <w:pStyle w:val="a9"/>
        <w:numPr>
          <w:ilvl w:val="0"/>
          <w:numId w:val="70"/>
        </w:numPr>
        <w:ind w:firstLineChars="0"/>
        <w:rPr>
          <w:rStyle w:val="ac"/>
          <w:color w:val="auto"/>
          <w:u w:val="none"/>
        </w:rPr>
      </w:pPr>
      <w:r w:rsidRPr="00E627EA">
        <w:rPr>
          <w:rStyle w:val="ac"/>
          <w:rFonts w:hint="eastAsia"/>
          <w:color w:val="auto"/>
          <w:u w:val="none"/>
        </w:rPr>
        <w:t>分为两个不同的版本，我用的是3.4.8</w:t>
      </w:r>
      <w:r w:rsidR="004D4CA5">
        <w:rPr>
          <w:rStyle w:val="ac"/>
          <w:rFonts w:hint="eastAsia"/>
          <w:color w:val="auto"/>
          <w:u w:val="none"/>
        </w:rPr>
        <w:t>（2019-11-12）</w:t>
      </w:r>
      <w:r w:rsidRPr="00E627EA">
        <w:rPr>
          <w:rStyle w:val="ac"/>
          <w:rFonts w:hint="eastAsia"/>
          <w:color w:val="auto"/>
          <w:u w:val="none"/>
        </w:rPr>
        <w:t>最新的应该是4.1.2</w:t>
      </w:r>
      <w:r w:rsidR="004D4CA5">
        <w:rPr>
          <w:rStyle w:val="ac"/>
          <w:rFonts w:hint="eastAsia"/>
          <w:color w:val="auto"/>
          <w:u w:val="none"/>
        </w:rPr>
        <w:t>（2019-11-12）</w:t>
      </w:r>
      <w:r w:rsidR="003A173D" w:rsidRPr="003A173D">
        <w:rPr>
          <w:rStyle w:val="ac"/>
          <w:rFonts w:hint="eastAsia"/>
          <w:color w:val="auto"/>
          <w:highlight w:val="red"/>
          <w:u w:val="none"/>
        </w:rPr>
        <w:t>特征和区别在哪里</w:t>
      </w:r>
    </w:p>
    <w:p w14:paraId="5CA913D8" w14:textId="3674A019" w:rsidR="00E627EA" w:rsidRDefault="004D4CA5" w:rsidP="003D75BC">
      <w:pPr>
        <w:pStyle w:val="a9"/>
        <w:numPr>
          <w:ilvl w:val="0"/>
          <w:numId w:val="70"/>
        </w:numPr>
        <w:ind w:firstLineChars="0"/>
        <w:rPr>
          <w:rStyle w:val="ac"/>
          <w:color w:val="auto"/>
          <w:u w:val="none"/>
        </w:rPr>
      </w:pPr>
      <w:r>
        <w:rPr>
          <w:rStyle w:val="ac"/>
          <w:rFonts w:hint="eastAsia"/>
          <w:color w:val="auto"/>
          <w:u w:val="none"/>
        </w:rPr>
        <w:t>下载source源代码</w:t>
      </w:r>
    </w:p>
    <w:p w14:paraId="332EB6D3" w14:textId="17D32C14" w:rsidR="00E13C70" w:rsidRPr="00E13C70" w:rsidRDefault="00E13C70" w:rsidP="00EC3E2C">
      <w:pPr>
        <w:pStyle w:val="3"/>
        <w:rPr>
          <w:rStyle w:val="ac"/>
          <w:color w:val="auto"/>
          <w:u w:val="none"/>
        </w:rPr>
      </w:pPr>
      <w:r>
        <w:rPr>
          <w:rStyle w:val="ac"/>
          <w:rFonts w:hint="eastAsia"/>
          <w:color w:val="auto"/>
          <w:u w:val="none"/>
        </w:rPr>
        <w:t>学习教程：</w:t>
      </w:r>
    </w:p>
    <w:p w14:paraId="2052F0F3" w14:textId="77777777" w:rsidR="003A173D" w:rsidRDefault="00D131B0" w:rsidP="003D75BC">
      <w:pPr>
        <w:pStyle w:val="a9"/>
        <w:numPr>
          <w:ilvl w:val="0"/>
          <w:numId w:val="70"/>
        </w:numPr>
        <w:ind w:firstLineChars="0"/>
        <w:rPr>
          <w:rStyle w:val="ac"/>
          <w:color w:val="auto"/>
          <w:u w:val="none"/>
        </w:rPr>
      </w:pPr>
      <w:hyperlink r:id="rId91" w:history="1">
        <w:r w:rsidR="003A173D" w:rsidRPr="00BC758F">
          <w:rPr>
            <w:rStyle w:val="ac"/>
          </w:rPr>
          <w:t>http://opencv.org/books.html</w:t>
        </w:r>
      </w:hyperlink>
    </w:p>
    <w:p w14:paraId="699CCC76" w14:textId="7ED7E69B" w:rsidR="003A173D" w:rsidRDefault="00D131B0" w:rsidP="003D75BC">
      <w:pPr>
        <w:pStyle w:val="a9"/>
        <w:numPr>
          <w:ilvl w:val="0"/>
          <w:numId w:val="70"/>
        </w:numPr>
        <w:ind w:firstLineChars="0"/>
        <w:rPr>
          <w:rStyle w:val="ac"/>
          <w:color w:val="auto"/>
          <w:u w:val="none"/>
        </w:rPr>
      </w:pPr>
      <w:hyperlink r:id="rId92" w:history="1">
        <w:r w:rsidR="003A173D" w:rsidRPr="00BC758F">
          <w:rPr>
            <w:rStyle w:val="ac"/>
          </w:rPr>
          <w:t>https://docs.opencv.org/master/d9/df8/tutorial_root.html</w:t>
        </w:r>
      </w:hyperlink>
      <w:r w:rsidR="003A173D">
        <w:rPr>
          <w:rStyle w:val="ac"/>
          <w:rFonts w:hint="eastAsia"/>
          <w:color w:val="auto"/>
          <w:u w:val="none"/>
        </w:rPr>
        <w:t>学习教程</w:t>
      </w:r>
    </w:p>
    <w:p w14:paraId="63254C52" w14:textId="49E3CB02" w:rsidR="00904A16" w:rsidRPr="00904A16" w:rsidRDefault="00904A16" w:rsidP="00904A16">
      <w:pPr>
        <w:pStyle w:val="a9"/>
        <w:numPr>
          <w:ilvl w:val="0"/>
          <w:numId w:val="70"/>
        </w:numPr>
        <w:ind w:firstLineChars="0"/>
        <w:rPr>
          <w:rStyle w:val="ac"/>
          <w:color w:val="auto"/>
          <w:u w:val="none"/>
        </w:rPr>
      </w:pPr>
      <w:r>
        <w:rPr>
          <w:rStyle w:val="ac"/>
          <w:rFonts w:hint="eastAsia"/>
          <w:color w:val="auto"/>
          <w:u w:val="none"/>
        </w:rPr>
        <w:t>https</w:t>
      </w:r>
      <w:r>
        <w:rPr>
          <w:rStyle w:val="ac"/>
          <w:color w:val="auto"/>
          <w:u w:val="none"/>
        </w:rPr>
        <w:t>;//docs.opencv.org/</w:t>
      </w:r>
    </w:p>
    <w:p w14:paraId="71D2AC79" w14:textId="6BFEC384" w:rsidR="00E13C70" w:rsidRDefault="00E13C70" w:rsidP="003D75BC">
      <w:pPr>
        <w:pStyle w:val="a9"/>
        <w:numPr>
          <w:ilvl w:val="0"/>
          <w:numId w:val="70"/>
        </w:numPr>
        <w:ind w:firstLineChars="0"/>
        <w:rPr>
          <w:rStyle w:val="ac"/>
          <w:color w:val="auto"/>
          <w:u w:val="none"/>
        </w:rPr>
      </w:pPr>
      <w:r>
        <w:rPr>
          <w:rStyle w:val="ac"/>
          <w:rFonts w:hint="eastAsia"/>
          <w:color w:val="auto"/>
          <w:u w:val="none"/>
        </w:rPr>
        <w:t>谷歌 搜索open</w:t>
      </w:r>
      <w:r>
        <w:rPr>
          <w:rStyle w:val="ac"/>
          <w:color w:val="auto"/>
          <w:u w:val="none"/>
        </w:rPr>
        <w:t>cv</w:t>
      </w:r>
      <w:r>
        <w:rPr>
          <w:rStyle w:val="ac"/>
          <w:rFonts w:hint="eastAsia"/>
          <w:color w:val="auto"/>
          <w:u w:val="none"/>
        </w:rPr>
        <w:t>教程</w:t>
      </w:r>
    </w:p>
    <w:p w14:paraId="279F83E2" w14:textId="1D1CDBCB" w:rsidR="00CE1366" w:rsidRDefault="00CE1366" w:rsidP="003D75BC">
      <w:pPr>
        <w:pStyle w:val="a9"/>
        <w:numPr>
          <w:ilvl w:val="0"/>
          <w:numId w:val="70"/>
        </w:numPr>
        <w:ind w:firstLineChars="0"/>
        <w:rPr>
          <w:rStyle w:val="ac"/>
          <w:color w:val="auto"/>
          <w:u w:val="none"/>
        </w:rPr>
      </w:pPr>
      <w:r>
        <w:rPr>
          <w:rStyle w:val="ac"/>
          <w:rFonts w:hint="eastAsia"/>
          <w:color w:val="auto"/>
          <w:u w:val="none"/>
        </w:rPr>
        <w:t xml:space="preserve">看opencv的时候可以直接在google里搜索opencv的函数名 这样就可以直接跳到这个函数的教程里 </w:t>
      </w:r>
      <w:r>
        <w:rPr>
          <w:rStyle w:val="ac"/>
          <w:color w:val="auto"/>
          <w:u w:val="none"/>
        </w:rPr>
        <w:t xml:space="preserve"> </w:t>
      </w:r>
      <w:r>
        <w:rPr>
          <w:rStyle w:val="ac"/>
          <w:rFonts w:hint="eastAsia"/>
          <w:color w:val="auto"/>
          <w:u w:val="none"/>
        </w:rPr>
        <w:t>如：opencv</w:t>
      </w:r>
      <w:r>
        <w:rPr>
          <w:rStyle w:val="ac"/>
          <w:color w:val="auto"/>
          <w:u w:val="none"/>
        </w:rPr>
        <w:t xml:space="preserve"> imread</w:t>
      </w:r>
    </w:p>
    <w:p w14:paraId="76B407B5" w14:textId="26484460" w:rsidR="003A173D" w:rsidRPr="003A173D" w:rsidRDefault="001900B3" w:rsidP="003D75BC">
      <w:pPr>
        <w:pStyle w:val="a9"/>
        <w:numPr>
          <w:ilvl w:val="0"/>
          <w:numId w:val="70"/>
        </w:numPr>
        <w:ind w:firstLineChars="0"/>
        <w:rPr>
          <w:rStyle w:val="ac"/>
          <w:color w:val="auto"/>
          <w:u w:val="none"/>
        </w:rPr>
      </w:pPr>
      <w:r>
        <w:rPr>
          <w:rStyle w:val="ac"/>
          <w:color w:val="auto"/>
          <w:u w:val="none"/>
        </w:rPr>
        <w:t>V</w:t>
      </w:r>
      <w:r>
        <w:rPr>
          <w:rStyle w:val="ac"/>
          <w:rFonts w:hint="eastAsia"/>
          <w:color w:val="auto"/>
          <w:u w:val="none"/>
        </w:rPr>
        <w:t>im</w:t>
      </w:r>
      <w:r>
        <w:rPr>
          <w:rStyle w:val="ac"/>
          <w:color w:val="auto"/>
          <w:u w:val="none"/>
        </w:rPr>
        <w:t xml:space="preserve"> cma</w:t>
      </w:r>
      <w:r>
        <w:rPr>
          <w:rStyle w:val="ac"/>
          <w:rFonts w:hint="eastAsia"/>
          <w:color w:val="auto"/>
          <w:u w:val="none"/>
        </w:rPr>
        <w:t>ke</w:t>
      </w:r>
      <w:r>
        <w:rPr>
          <w:rStyle w:val="ac"/>
          <w:color w:val="auto"/>
          <w:u w:val="none"/>
        </w:rPr>
        <w:tab/>
      </w:r>
      <w:r>
        <w:rPr>
          <w:rStyle w:val="ac"/>
          <w:rFonts w:hint="eastAsia"/>
          <w:color w:val="auto"/>
          <w:u w:val="none"/>
        </w:rPr>
        <w:t>可以直接</w:t>
      </w:r>
      <w:r w:rsidR="00904A16">
        <w:rPr>
          <w:rStyle w:val="ac"/>
          <w:rFonts w:hint="eastAsia"/>
          <w:color w:val="auto"/>
          <w:u w:val="none"/>
        </w:rPr>
        <w:t>修改</w:t>
      </w:r>
      <w:r>
        <w:rPr>
          <w:rStyle w:val="ac"/>
          <w:rFonts w:hint="eastAsia"/>
          <w:color w:val="auto"/>
          <w:u w:val="none"/>
        </w:rPr>
        <w:t>C</w:t>
      </w:r>
      <w:r>
        <w:rPr>
          <w:rStyle w:val="ac"/>
          <w:color w:val="auto"/>
          <w:u w:val="none"/>
        </w:rPr>
        <w:t>MAKE</w:t>
      </w:r>
      <w:r>
        <w:rPr>
          <w:rStyle w:val="ac"/>
          <w:rFonts w:hint="eastAsia"/>
          <w:color w:val="auto"/>
          <w:u w:val="none"/>
        </w:rPr>
        <w:t>list</w:t>
      </w:r>
      <w:r>
        <w:rPr>
          <w:rStyle w:val="ac"/>
          <w:color w:val="auto"/>
          <w:u w:val="none"/>
        </w:rPr>
        <w:t>.txt</w:t>
      </w:r>
      <w:r>
        <w:rPr>
          <w:rStyle w:val="ac"/>
          <w:rFonts w:hint="eastAsia"/>
          <w:color w:val="auto"/>
          <w:u w:val="none"/>
        </w:rPr>
        <w:t>文件，另外在find</w:t>
      </w:r>
      <w:r>
        <w:rPr>
          <w:rStyle w:val="ac"/>
          <w:color w:val="auto"/>
          <w:u w:val="none"/>
        </w:rPr>
        <w:t>_package</w:t>
      </w:r>
      <w:r>
        <w:rPr>
          <w:rStyle w:val="ac"/>
          <w:rFonts w:hint="eastAsia"/>
          <w:color w:val="auto"/>
          <w:u w:val="none"/>
        </w:rPr>
        <w:t>（opencv</w:t>
      </w:r>
      <w:r>
        <w:rPr>
          <w:rStyle w:val="ac"/>
          <w:color w:val="auto"/>
          <w:u w:val="none"/>
        </w:rPr>
        <w:t xml:space="preserve"> 3.0</w:t>
      </w:r>
      <w:r>
        <w:rPr>
          <w:rStyle w:val="ac"/>
          <w:rFonts w:hint="eastAsia"/>
          <w:color w:val="auto"/>
          <w:u w:val="none"/>
        </w:rPr>
        <w:t>以上的版本号）</w:t>
      </w:r>
    </w:p>
    <w:p w14:paraId="16FC89EC" w14:textId="73C50DF5" w:rsidR="007D74BE" w:rsidRDefault="0039028D" w:rsidP="0039028D">
      <w:r>
        <w:t>O</w:t>
      </w:r>
      <w:r>
        <w:rPr>
          <w:rFonts w:hint="eastAsia"/>
        </w:rPr>
        <w:t>pencv的contri</w:t>
      </w:r>
      <w:r>
        <w:t>b</w:t>
      </w:r>
      <w:r>
        <w:rPr>
          <w:rFonts w:hint="eastAsia"/>
        </w:rPr>
        <w:t>比较好用（第三方很好用的库）</w:t>
      </w:r>
    </w:p>
    <w:p w14:paraId="69B563EA" w14:textId="1759A09B" w:rsidR="006B3B74" w:rsidRPr="00AD2CFA" w:rsidRDefault="006B3B74" w:rsidP="0039028D">
      <w:r>
        <w:rPr>
          <w:rFonts w:hint="eastAsia"/>
        </w:rPr>
        <w:t>学会搜函数的文档和函数的用法</w:t>
      </w:r>
      <w:r w:rsidR="00196362">
        <w:rPr>
          <w:rFonts w:hint="eastAsia"/>
        </w:rPr>
        <w:t>。</w:t>
      </w:r>
    </w:p>
    <w:p w14:paraId="2E55E0FC" w14:textId="2BC42510" w:rsidR="00AD2CFA" w:rsidRPr="00AD2CFA" w:rsidRDefault="00AD2CFA" w:rsidP="00EC3E2C">
      <w:pPr>
        <w:pStyle w:val="3"/>
      </w:pPr>
      <w:r w:rsidRPr="00AD2CFA">
        <w:rPr>
          <w:rFonts w:hint="eastAsia"/>
        </w:rPr>
        <w:lastRenderedPageBreak/>
        <w:t>编译方式</w:t>
      </w:r>
      <w:r>
        <w:rPr>
          <w:rFonts w:hint="eastAsia"/>
        </w:rPr>
        <w:t>（常用的）：</w:t>
      </w:r>
    </w:p>
    <w:tbl>
      <w:tblPr>
        <w:tblStyle w:val="aa"/>
        <w:tblW w:w="0" w:type="auto"/>
        <w:tblLook w:val="04A0" w:firstRow="1" w:lastRow="0" w:firstColumn="1" w:lastColumn="0" w:noHBand="0" w:noVBand="1"/>
      </w:tblPr>
      <w:tblGrid>
        <w:gridCol w:w="8296"/>
      </w:tblGrid>
      <w:tr w:rsidR="00AD2CFA" w14:paraId="74248FAF" w14:textId="77777777" w:rsidTr="00AD2CFA">
        <w:tc>
          <w:tcPr>
            <w:tcW w:w="8296" w:type="dxa"/>
          </w:tcPr>
          <w:p w14:paraId="649CF309" w14:textId="1ECEAB8F" w:rsidR="00AD2CFA" w:rsidRDefault="00AD2CFA" w:rsidP="00AD2CFA">
            <w:r w:rsidRPr="00AD2CFA">
              <w:rPr>
                <w:rFonts w:hint="eastAsia"/>
              </w:rPr>
              <w:t>解压</w:t>
            </w:r>
          </w:p>
        </w:tc>
      </w:tr>
      <w:tr w:rsidR="00AD2CFA" w14:paraId="63AC9833" w14:textId="77777777" w:rsidTr="00AD2CFA">
        <w:tc>
          <w:tcPr>
            <w:tcW w:w="8296" w:type="dxa"/>
          </w:tcPr>
          <w:p w14:paraId="11AAE1FE" w14:textId="005F917C" w:rsidR="00AD2CFA" w:rsidRPr="00AD2CFA" w:rsidRDefault="00AD2CFA" w:rsidP="00AD2CFA">
            <w:r>
              <w:rPr>
                <w:rFonts w:hint="eastAsia"/>
              </w:rPr>
              <w:t>l</w:t>
            </w:r>
            <w:r>
              <w:t>s</w:t>
            </w:r>
          </w:p>
        </w:tc>
      </w:tr>
      <w:tr w:rsidR="00AD2CFA" w14:paraId="1480D8D0" w14:textId="77777777" w:rsidTr="00AD2CFA">
        <w:tc>
          <w:tcPr>
            <w:tcW w:w="8296" w:type="dxa"/>
          </w:tcPr>
          <w:p w14:paraId="20E53722" w14:textId="3C6931D5" w:rsidR="00AD2CFA" w:rsidRDefault="00AD2CFA" w:rsidP="00AD2CFA">
            <w:r>
              <w:rPr>
                <w:rFonts w:hint="eastAsia"/>
              </w:rPr>
              <w:t>当前的文件夹下</w:t>
            </w:r>
          </w:p>
        </w:tc>
      </w:tr>
      <w:tr w:rsidR="00AD2CFA" w14:paraId="2ABA3985" w14:textId="77777777" w:rsidTr="00AD2CFA">
        <w:tc>
          <w:tcPr>
            <w:tcW w:w="8296" w:type="dxa"/>
          </w:tcPr>
          <w:p w14:paraId="39A93099" w14:textId="2AA9960A" w:rsidR="00AD2CFA" w:rsidRDefault="00AD2CFA" w:rsidP="00AD2CFA">
            <w:r>
              <w:rPr>
                <w:rFonts w:hint="eastAsia"/>
              </w:rPr>
              <w:t>m</w:t>
            </w:r>
            <w:r>
              <w:t>kdir build</w:t>
            </w:r>
          </w:p>
        </w:tc>
      </w:tr>
      <w:tr w:rsidR="00AD2CFA" w14:paraId="623C619C" w14:textId="77777777" w:rsidTr="00AD2CFA">
        <w:tc>
          <w:tcPr>
            <w:tcW w:w="8296" w:type="dxa"/>
          </w:tcPr>
          <w:p w14:paraId="453D7849" w14:textId="5A31519B" w:rsidR="00AD2CFA" w:rsidRDefault="00AD2CFA" w:rsidP="00AD2CFA">
            <w:r>
              <w:rPr>
                <w:rFonts w:hint="eastAsia"/>
              </w:rPr>
              <w:t>c</w:t>
            </w:r>
            <w:r>
              <w:t>make ..</w:t>
            </w:r>
          </w:p>
        </w:tc>
      </w:tr>
      <w:tr w:rsidR="00AD2CFA" w14:paraId="6BBF9033" w14:textId="77777777" w:rsidTr="00AD2CFA">
        <w:tc>
          <w:tcPr>
            <w:tcW w:w="8296" w:type="dxa"/>
          </w:tcPr>
          <w:p w14:paraId="41797663" w14:textId="774B56DB" w:rsidR="00AD2CFA" w:rsidRDefault="00AD2CFA" w:rsidP="00AD2CFA">
            <w:r>
              <w:rPr>
                <w:rFonts w:hint="eastAsia"/>
              </w:rPr>
              <w:t>m</w:t>
            </w:r>
            <w:r>
              <w:t>ake</w:t>
            </w:r>
          </w:p>
        </w:tc>
      </w:tr>
    </w:tbl>
    <w:p w14:paraId="1D804AAF" w14:textId="7F11148F" w:rsidR="00AD2CFA" w:rsidRDefault="00EC3E2C" w:rsidP="00AD2CFA">
      <w:r w:rsidRPr="00EC3E2C">
        <w:rPr>
          <w:rFonts w:hint="eastAsia"/>
          <w:b/>
          <w:bCs/>
        </w:rPr>
        <w:t>编译和使用过程中出现的问题和解决的方法</w:t>
      </w:r>
      <w:r>
        <w:rPr>
          <w:rFonts w:hint="eastAsia"/>
        </w:rPr>
        <w:t>：</w:t>
      </w:r>
    </w:p>
    <w:p w14:paraId="3F98006B" w14:textId="52E224D6" w:rsidR="00EC3E2C" w:rsidRDefault="00EC3E2C" w:rsidP="00EC3E2C">
      <w:pPr>
        <w:rPr>
          <w:b/>
          <w:bCs/>
        </w:rPr>
      </w:pPr>
      <w:r w:rsidRPr="00EC3E2C">
        <w:rPr>
          <w:rFonts w:hint="eastAsia"/>
          <w:b/>
          <w:bCs/>
        </w:rPr>
        <w:t>报错原因：</w:t>
      </w:r>
    </w:p>
    <w:tbl>
      <w:tblPr>
        <w:tblStyle w:val="aa"/>
        <w:tblW w:w="0" w:type="auto"/>
        <w:tblLook w:val="04A0" w:firstRow="1" w:lastRow="0" w:firstColumn="1" w:lastColumn="0" w:noHBand="0" w:noVBand="1"/>
      </w:tblPr>
      <w:tblGrid>
        <w:gridCol w:w="8296"/>
      </w:tblGrid>
      <w:tr w:rsidR="008B6134" w14:paraId="687B7D2D" w14:textId="77777777" w:rsidTr="008B6134">
        <w:tc>
          <w:tcPr>
            <w:tcW w:w="8296" w:type="dxa"/>
          </w:tcPr>
          <w:p w14:paraId="14DD7BFE" w14:textId="77777777" w:rsidR="008B6134" w:rsidRPr="008B6134" w:rsidRDefault="008B6134" w:rsidP="008B6134">
            <w:pPr>
              <w:rPr>
                <w:b/>
                <w:bCs/>
              </w:rPr>
            </w:pPr>
            <w:r w:rsidRPr="008B6134">
              <w:rPr>
                <w:b/>
                <w:bCs/>
              </w:rPr>
              <w:t>CMake Error at CMakeLists.txt:3 (find_package):</w:t>
            </w:r>
          </w:p>
          <w:p w14:paraId="0FEA6FFB" w14:textId="77777777" w:rsidR="008B6134" w:rsidRPr="008B6134" w:rsidRDefault="008B6134" w:rsidP="008B6134">
            <w:pPr>
              <w:rPr>
                <w:b/>
                <w:bCs/>
              </w:rPr>
            </w:pPr>
            <w:r w:rsidRPr="008B6134">
              <w:rPr>
                <w:b/>
                <w:bCs/>
              </w:rPr>
              <w:t>By not providing "FindOpenCV.cmake" in CMAKE_MODULE_PATH this project has</w:t>
            </w:r>
          </w:p>
          <w:p w14:paraId="2FD6A635" w14:textId="77777777" w:rsidR="008B6134" w:rsidRPr="008B6134" w:rsidRDefault="008B6134" w:rsidP="008B6134">
            <w:pPr>
              <w:rPr>
                <w:b/>
                <w:bCs/>
              </w:rPr>
            </w:pPr>
            <w:r w:rsidRPr="008B6134">
              <w:rPr>
                <w:b/>
                <w:bCs/>
              </w:rPr>
              <w:t>asked CMake to find a package configuration file provided by "OpenCV", but</w:t>
            </w:r>
          </w:p>
          <w:p w14:paraId="699FE1D8" w14:textId="5F7EE1C4" w:rsidR="008B6134" w:rsidRPr="008B6134" w:rsidRDefault="008B6134" w:rsidP="008B6134">
            <w:pPr>
              <w:rPr>
                <w:b/>
                <w:bCs/>
              </w:rPr>
            </w:pPr>
            <w:r w:rsidRPr="008B6134">
              <w:rPr>
                <w:b/>
                <w:bCs/>
              </w:rPr>
              <w:t>CMake did not find one.</w:t>
            </w:r>
          </w:p>
          <w:p w14:paraId="35A81CCC" w14:textId="77777777" w:rsidR="008B6134" w:rsidRPr="008B6134" w:rsidRDefault="008B6134" w:rsidP="008B6134">
            <w:pPr>
              <w:rPr>
                <w:b/>
                <w:bCs/>
              </w:rPr>
            </w:pPr>
            <w:bookmarkStart w:id="704" w:name="OLE_LINK10"/>
            <w:bookmarkStart w:id="705" w:name="OLE_LINK11"/>
            <w:r w:rsidRPr="008B6134">
              <w:rPr>
                <w:b/>
                <w:bCs/>
              </w:rPr>
              <w:t>Could not find a package configuration file provided by "OpenCV" with any</w:t>
            </w:r>
          </w:p>
          <w:p w14:paraId="0D658538" w14:textId="77777777" w:rsidR="008B6134" w:rsidRPr="008B6134" w:rsidRDefault="008B6134" w:rsidP="008B6134">
            <w:pPr>
              <w:rPr>
                <w:b/>
                <w:bCs/>
              </w:rPr>
            </w:pPr>
            <w:r w:rsidRPr="008B6134">
              <w:rPr>
                <w:b/>
                <w:bCs/>
              </w:rPr>
              <w:t>of the following names:</w:t>
            </w:r>
          </w:p>
          <w:p w14:paraId="0AB47749" w14:textId="77777777" w:rsidR="008B6134" w:rsidRPr="008B6134" w:rsidRDefault="008B6134" w:rsidP="008B6134">
            <w:pPr>
              <w:rPr>
                <w:b/>
                <w:bCs/>
              </w:rPr>
            </w:pPr>
          </w:p>
          <w:p w14:paraId="4850D900" w14:textId="77777777" w:rsidR="008B6134" w:rsidRPr="008B6134" w:rsidRDefault="008B6134" w:rsidP="008B6134">
            <w:pPr>
              <w:rPr>
                <w:b/>
                <w:bCs/>
              </w:rPr>
            </w:pPr>
            <w:r w:rsidRPr="008B6134">
              <w:rPr>
                <w:b/>
                <w:bCs/>
              </w:rPr>
              <w:t>OpenCVConfig.cmake</w:t>
            </w:r>
          </w:p>
          <w:p w14:paraId="60A1B8A7" w14:textId="77777777" w:rsidR="008B6134" w:rsidRPr="008B6134" w:rsidRDefault="008B6134" w:rsidP="008B6134">
            <w:pPr>
              <w:rPr>
                <w:b/>
                <w:bCs/>
              </w:rPr>
            </w:pPr>
            <w:r w:rsidRPr="008B6134">
              <w:rPr>
                <w:b/>
                <w:bCs/>
              </w:rPr>
              <w:t>opencv-config.cmake</w:t>
            </w:r>
          </w:p>
          <w:bookmarkEnd w:id="704"/>
          <w:bookmarkEnd w:id="705"/>
          <w:p w14:paraId="3735CED6" w14:textId="77777777" w:rsidR="008B6134" w:rsidRPr="008B6134" w:rsidRDefault="008B6134" w:rsidP="008B6134">
            <w:pPr>
              <w:rPr>
                <w:b/>
                <w:bCs/>
              </w:rPr>
            </w:pPr>
          </w:p>
          <w:p w14:paraId="264CBE5C" w14:textId="77777777" w:rsidR="008B6134" w:rsidRPr="008B6134" w:rsidRDefault="008B6134" w:rsidP="008B6134">
            <w:pPr>
              <w:rPr>
                <w:b/>
                <w:bCs/>
              </w:rPr>
            </w:pPr>
            <w:r w:rsidRPr="008B6134">
              <w:rPr>
                <w:b/>
                <w:bCs/>
              </w:rPr>
              <w:t>Add the installation prefix of "OpenCV" to CMAKE_PREFIX_PATH or set</w:t>
            </w:r>
          </w:p>
          <w:p w14:paraId="692FA85C" w14:textId="77777777" w:rsidR="008B6134" w:rsidRPr="008B6134" w:rsidRDefault="008B6134" w:rsidP="008B6134">
            <w:pPr>
              <w:rPr>
                <w:b/>
                <w:bCs/>
              </w:rPr>
            </w:pPr>
            <w:r w:rsidRPr="008B6134">
              <w:rPr>
                <w:b/>
                <w:bCs/>
              </w:rPr>
              <w:t>"OpenCV_DIR" to a directory containing one of the above files. If "OpenCV"</w:t>
            </w:r>
          </w:p>
          <w:p w14:paraId="645AC290" w14:textId="77777777" w:rsidR="008B6134" w:rsidRPr="008B6134" w:rsidRDefault="008B6134" w:rsidP="008B6134">
            <w:pPr>
              <w:rPr>
                <w:b/>
                <w:bCs/>
              </w:rPr>
            </w:pPr>
            <w:r w:rsidRPr="008B6134">
              <w:rPr>
                <w:b/>
                <w:bCs/>
              </w:rPr>
              <w:t>provides a separate development package or SDK, be sure it has been</w:t>
            </w:r>
          </w:p>
          <w:p w14:paraId="6C9342ED" w14:textId="036F4A37" w:rsidR="008B6134" w:rsidRDefault="008B6134" w:rsidP="00EC3E2C">
            <w:pPr>
              <w:rPr>
                <w:b/>
                <w:bCs/>
              </w:rPr>
            </w:pPr>
            <w:r w:rsidRPr="008B6134">
              <w:rPr>
                <w:b/>
                <w:bCs/>
              </w:rPr>
              <w:t>installed.</w:t>
            </w:r>
          </w:p>
        </w:tc>
      </w:tr>
    </w:tbl>
    <w:p w14:paraId="48AC195B" w14:textId="77777777" w:rsidR="008B6134" w:rsidRPr="00EC3E2C" w:rsidRDefault="008B6134" w:rsidP="00EC3E2C">
      <w:pPr>
        <w:rPr>
          <w:b/>
          <w:bCs/>
        </w:rPr>
      </w:pPr>
    </w:p>
    <w:p w14:paraId="5069BD2E" w14:textId="16B9F644" w:rsidR="00EC3E2C" w:rsidRPr="00EC3E2C" w:rsidRDefault="00EC3E2C" w:rsidP="00EC3E2C">
      <w:pPr>
        <w:rPr>
          <w:b/>
          <w:bCs/>
        </w:rPr>
      </w:pPr>
      <w:r w:rsidRPr="00EC3E2C">
        <w:rPr>
          <w:rFonts w:hint="eastAsia"/>
          <w:b/>
          <w:bCs/>
        </w:rPr>
        <w:t>解决方法</w:t>
      </w:r>
    </w:p>
    <w:p w14:paraId="4D4EB9DE" w14:textId="77295B20" w:rsidR="00EC3E2C" w:rsidRDefault="00EC3E2C" w:rsidP="00EC3E2C">
      <w:r>
        <w:rPr>
          <w:rFonts w:hint="eastAsia"/>
        </w:rPr>
        <w:t>原文链接：</w:t>
      </w:r>
      <w:hyperlink r:id="rId93" w:history="1">
        <w:r w:rsidRPr="00BC758F">
          <w:rPr>
            <w:rStyle w:val="ac"/>
          </w:rPr>
          <w:t>https://blog.csdn.net/kz2313456/article/details/86481165</w:t>
        </w:r>
      </w:hyperlink>
    </w:p>
    <w:p w14:paraId="04DD43F0" w14:textId="77777777" w:rsidR="00EC3E2C" w:rsidRDefault="00EC3E2C" w:rsidP="00EC3E2C">
      <w:pPr>
        <w:pStyle w:val="js-evernote-checked"/>
        <w:ind w:firstLine="480"/>
      </w:pPr>
      <w:r>
        <w:t>打开你的CMakeLists.txt，添加set(OpenCV_DIR D:/Opencv2.4/opencv/build) 注意这是你的OpenCVConfig.cmake的路径（</w:t>
      </w:r>
      <w:r>
        <w:rPr>
          <w:rStyle w:val="ab"/>
        </w:rPr>
        <w:t>注意路径中的斜杠方向</w:t>
      </w:r>
      <w:r>
        <w:t>）</w:t>
      </w:r>
    </w:p>
    <w:p w14:paraId="378408EF" w14:textId="585943FB" w:rsidR="00EC3E2C" w:rsidRDefault="00EC3E2C" w:rsidP="00EC3E2C">
      <w:pPr>
        <w:pStyle w:val="js-evernote-checked"/>
        <w:ind w:firstLine="480"/>
      </w:pPr>
      <w:r>
        <w:rPr>
          <w:noProof/>
        </w:rPr>
        <w:lastRenderedPageBreak/>
        <w:drawing>
          <wp:inline distT="0" distB="0" distL="0" distR="0" wp14:anchorId="02E42147" wp14:editId="0EE73E9A">
            <wp:extent cx="5274310" cy="24733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2473325"/>
                    </a:xfrm>
                    <a:prstGeom prst="rect">
                      <a:avLst/>
                    </a:prstGeom>
                    <a:noFill/>
                    <a:ln>
                      <a:noFill/>
                    </a:ln>
                  </pic:spPr>
                </pic:pic>
              </a:graphicData>
            </a:graphic>
          </wp:inline>
        </w:drawing>
      </w:r>
    </w:p>
    <w:p w14:paraId="5F5792E1" w14:textId="7391CA33" w:rsidR="00EC3E2C" w:rsidRDefault="00EC3E2C" w:rsidP="00EC3E2C">
      <w:pPr>
        <w:pStyle w:val="js-evernote-checked"/>
        <w:ind w:firstLine="480"/>
      </w:pPr>
      <w:r>
        <w:t>再编译就可以啦</w:t>
      </w:r>
    </w:p>
    <w:p w14:paraId="3B06F473" w14:textId="79EB1A5E" w:rsidR="00EC3E2C" w:rsidRDefault="00EC3E2C" w:rsidP="00EC3E2C">
      <w:pPr>
        <w:pStyle w:val="js-evernote-checked"/>
        <w:ind w:firstLine="480"/>
      </w:pPr>
      <w:r w:rsidRPr="00EC3E2C">
        <w:rPr>
          <w:noProof/>
        </w:rPr>
        <w:drawing>
          <wp:inline distT="0" distB="0" distL="0" distR="0" wp14:anchorId="4B5F6E5A" wp14:editId="60920370">
            <wp:extent cx="5274310" cy="152590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525905"/>
                    </a:xfrm>
                    <a:prstGeom prst="rect">
                      <a:avLst/>
                    </a:prstGeom>
                  </pic:spPr>
                </pic:pic>
              </a:graphicData>
            </a:graphic>
          </wp:inline>
        </w:drawing>
      </w:r>
    </w:p>
    <w:p w14:paraId="0899E552" w14:textId="77777777" w:rsidR="00EC3E2C" w:rsidRDefault="00EC3E2C" w:rsidP="00EC3E2C"/>
    <w:p w14:paraId="678C5849" w14:textId="62181F1A" w:rsidR="009450B5" w:rsidRDefault="009450B5" w:rsidP="009450B5">
      <w:pPr>
        <w:pStyle w:val="2"/>
      </w:pPr>
      <w:r>
        <w:rPr>
          <w:rFonts w:hint="eastAsia"/>
        </w:rPr>
        <w:t>P</w:t>
      </w:r>
      <w:r>
        <w:t>CL</w:t>
      </w:r>
      <w:r>
        <w:rPr>
          <w:rFonts w:hint="eastAsia"/>
        </w:rPr>
        <w:t>架构图</w:t>
      </w:r>
    </w:p>
    <w:p w14:paraId="1786D72B" w14:textId="2D4B2D95" w:rsidR="009450B5" w:rsidRDefault="009450B5" w:rsidP="003D75BC">
      <w:pPr>
        <w:pStyle w:val="a9"/>
        <w:numPr>
          <w:ilvl w:val="0"/>
          <w:numId w:val="72"/>
        </w:numPr>
        <w:ind w:firstLineChars="0"/>
      </w:pPr>
      <w:r>
        <w:rPr>
          <w:rFonts w:hint="eastAsia"/>
        </w:rPr>
        <w:t>官方网站：</w:t>
      </w:r>
      <w:hyperlink r:id="rId96" w:history="1">
        <w:r w:rsidRPr="004B1B4D">
          <w:rPr>
            <w:rStyle w:val="ac"/>
          </w:rPr>
          <w:t>http://pointclouds.org/</w:t>
        </w:r>
      </w:hyperlink>
    </w:p>
    <w:p w14:paraId="2E5F905C" w14:textId="04A339A0" w:rsidR="009450B5" w:rsidRDefault="00C96806" w:rsidP="003D75BC">
      <w:pPr>
        <w:pStyle w:val="a9"/>
        <w:numPr>
          <w:ilvl w:val="0"/>
          <w:numId w:val="72"/>
        </w:numPr>
        <w:ind w:firstLineChars="0"/>
        <w:rPr>
          <w:del w:id="706" w:author="唐 娜" w:date="2020-05-14T10:25:00Z"/>
        </w:rPr>
      </w:pPr>
      <w:ins w:id="707" w:author="唐 娜" w:date="2020-05-14T10:25:00Z">
        <w:r>
          <w:rPr>
            <w:rFonts w:hint="eastAsia"/>
          </w:rPr>
          <w:t>安装方式主要分为两种：从预编译包安装和从源代码安装。</w:t>
        </w:r>
      </w:ins>
      <w:r w:rsidR="00FC236F">
        <w:rPr>
          <w:rFonts w:hint="eastAsia"/>
        </w:rPr>
        <w:t>在Ubunt</w:t>
      </w:r>
      <w:r w:rsidR="00FC236F">
        <w:t>u16.04</w:t>
      </w:r>
      <w:r w:rsidR="00FC236F">
        <w:rPr>
          <w:rFonts w:hint="eastAsia"/>
        </w:rPr>
        <w:t>以后就直接在里面自带的仓库里面了</w:t>
      </w:r>
      <w:r w:rsidR="00FC38D5">
        <w:rPr>
          <w:rFonts w:hint="eastAsia"/>
        </w:rPr>
        <w:t>。可以通过</w:t>
      </w:r>
    </w:p>
    <w:p w14:paraId="04E66920" w14:textId="1942F10B" w:rsidR="00FC38D5" w:rsidRDefault="00FC38D5" w:rsidP="003D75BC">
      <w:pPr>
        <w:pStyle w:val="a9"/>
        <w:numPr>
          <w:ilvl w:val="0"/>
          <w:numId w:val="72"/>
        </w:numPr>
        <w:ind w:firstLineChars="0"/>
      </w:pPr>
      <w:r>
        <w:t>Sudo apt-get install libpcl-dev</w:t>
      </w:r>
      <w:r>
        <w:rPr>
          <w:rFonts w:hint="eastAsia"/>
        </w:rPr>
        <w:t>装上1.7版本的</w:t>
      </w:r>
      <w:r>
        <w:t>PCL</w:t>
      </w:r>
      <w:ins w:id="708" w:author="唐 娜" w:date="2020-05-14T10:25:00Z">
        <w:r w:rsidR="00C96806">
          <w:rPr>
            <w:rFonts w:hint="eastAsia"/>
          </w:rPr>
          <w:t>。</w:t>
        </w:r>
      </w:ins>
    </w:p>
    <w:p w14:paraId="3953E233" w14:textId="77777777" w:rsidR="00C96806" w:rsidRDefault="00FC38D5" w:rsidP="00FC38D5">
      <w:pPr>
        <w:pStyle w:val="a9"/>
        <w:ind w:left="420" w:firstLineChars="0" w:firstLine="0"/>
        <w:rPr>
          <w:ins w:id="709" w:author="唐 娜" w:date="2020-05-14T10:25:00Z"/>
        </w:rPr>
      </w:pPr>
      <w:r>
        <w:rPr>
          <w:rFonts w:hint="eastAsia"/>
        </w:rPr>
        <w:t xml:space="preserve">安装pcl的工具 </w:t>
      </w:r>
      <w:r>
        <w:t xml:space="preserve"> </w:t>
      </w:r>
      <w:r>
        <w:rPr>
          <w:rFonts w:hint="eastAsia"/>
        </w:rPr>
        <w:t>：</w:t>
      </w:r>
    </w:p>
    <w:p w14:paraId="090E75CF" w14:textId="74F0C52B" w:rsidR="00C96806" w:rsidRDefault="00C96806" w:rsidP="00FC38D5">
      <w:pPr>
        <w:pStyle w:val="a9"/>
        <w:ind w:left="420" w:firstLineChars="0" w:firstLine="0"/>
        <w:rPr>
          <w:ins w:id="710" w:author="唐 娜" w:date="2020-05-14T10:25:00Z"/>
        </w:rPr>
      </w:pPr>
      <w:ins w:id="711" w:author="唐 娜" w:date="2020-05-14T10:25:00Z">
        <w:r>
          <w:t>Sudo apt-get update</w:t>
        </w:r>
      </w:ins>
    </w:p>
    <w:p w14:paraId="53C8EB98" w14:textId="7A981825" w:rsidR="00C96806" w:rsidRPr="00C96806" w:rsidRDefault="00C96806" w:rsidP="00C96806">
      <w:pPr>
        <w:pStyle w:val="a9"/>
        <w:ind w:left="420" w:firstLineChars="0" w:firstLine="0"/>
        <w:rPr>
          <w:ins w:id="712" w:author="唐 娜" w:date="2020-05-14T10:25:00Z"/>
        </w:rPr>
      </w:pPr>
      <w:ins w:id="713" w:author="唐 娜" w:date="2020-05-14T10:25:00Z">
        <w:r>
          <w:rPr>
            <w:rFonts w:hint="eastAsia"/>
          </w:rPr>
          <w:t>sudo</w:t>
        </w:r>
        <w:r>
          <w:t xml:space="preserve"> apt-get install libpcl-dev pcl-all</w:t>
        </w:r>
      </w:ins>
    </w:p>
    <w:p w14:paraId="3825E62C" w14:textId="0F31FA13" w:rsidR="00FC38D5" w:rsidRDefault="00FC38D5" w:rsidP="00FC38D5">
      <w:pPr>
        <w:pStyle w:val="a9"/>
        <w:ind w:left="420" w:firstLineChars="0" w:firstLine="0"/>
      </w:pPr>
      <w:r>
        <w:rPr>
          <w:rFonts w:hint="eastAsia"/>
        </w:rPr>
        <w:t>sudo</w:t>
      </w:r>
      <w:r>
        <w:t xml:space="preserve"> apt-get install libpcl-dev pcl-tools</w:t>
      </w:r>
    </w:p>
    <w:p w14:paraId="0B5353F7" w14:textId="737A73E0" w:rsidR="001F0A4B" w:rsidRDefault="001F0A4B" w:rsidP="00FC38D5">
      <w:pPr>
        <w:pStyle w:val="a9"/>
        <w:ind w:left="420" w:firstLineChars="0" w:firstLine="0"/>
      </w:pPr>
      <w:r>
        <w:rPr>
          <w:rFonts w:hint="eastAsia"/>
        </w:rPr>
        <w:t>1</w:t>
      </w:r>
      <w:r>
        <w:t>804</w:t>
      </w:r>
      <w:r>
        <w:rPr>
          <w:rFonts w:hint="eastAsia"/>
        </w:rPr>
        <w:t xml:space="preserve">很好 </w:t>
      </w:r>
      <w:r>
        <w:t xml:space="preserve"> </w:t>
      </w:r>
      <w:r>
        <w:rPr>
          <w:rFonts w:hint="eastAsia"/>
        </w:rPr>
        <w:t>1604好像还有bug</w:t>
      </w:r>
      <w:r>
        <w:t xml:space="preserve">   </w:t>
      </w:r>
      <w:r>
        <w:rPr>
          <w:rFonts w:hint="eastAsia"/>
        </w:rPr>
        <w:t>在Google中搜索解决</w:t>
      </w:r>
    </w:p>
    <w:p w14:paraId="3BBC471F" w14:textId="33C8FF04" w:rsidR="00BA0AF7" w:rsidRDefault="00BA0AF7" w:rsidP="00FC38D5">
      <w:pPr>
        <w:pStyle w:val="a9"/>
        <w:ind w:left="420" w:firstLineChars="0" w:firstLine="0"/>
      </w:pPr>
      <w:r w:rsidRPr="00BA0AF7">
        <w:rPr>
          <w:rFonts w:hint="eastAsia"/>
          <w:b/>
          <w:bCs/>
        </w:rPr>
        <w:t>点云的拼接过程</w:t>
      </w:r>
      <w:r>
        <w:rPr>
          <w:rFonts w:hint="eastAsia"/>
        </w:rPr>
        <w:t>：</w:t>
      </w:r>
    </w:p>
    <w:tbl>
      <w:tblPr>
        <w:tblStyle w:val="aa"/>
        <w:tblW w:w="0" w:type="auto"/>
        <w:tblInd w:w="420" w:type="dxa"/>
        <w:tblLook w:val="04A0" w:firstRow="1" w:lastRow="0" w:firstColumn="1" w:lastColumn="0" w:noHBand="0" w:noVBand="1"/>
      </w:tblPr>
      <w:tblGrid>
        <w:gridCol w:w="3978"/>
        <w:gridCol w:w="3898"/>
      </w:tblGrid>
      <w:tr w:rsidR="00BA0AF7" w14:paraId="563A14BF" w14:textId="77777777" w:rsidTr="00BA0AF7">
        <w:tc>
          <w:tcPr>
            <w:tcW w:w="4148" w:type="dxa"/>
          </w:tcPr>
          <w:p w14:paraId="781C845F" w14:textId="74710ABE" w:rsidR="00BA0AF7" w:rsidRDefault="00BA0AF7" w:rsidP="00FC38D5">
            <w:pPr>
              <w:pStyle w:val="a9"/>
              <w:ind w:firstLineChars="0" w:firstLine="0"/>
            </w:pPr>
            <w:r>
              <w:rPr>
                <w:rFonts w:hint="eastAsia"/>
              </w:rPr>
              <w:t>c</w:t>
            </w:r>
            <w:r>
              <w:t>d ../joinMap</w:t>
            </w:r>
          </w:p>
        </w:tc>
        <w:tc>
          <w:tcPr>
            <w:tcW w:w="4148" w:type="dxa"/>
          </w:tcPr>
          <w:p w14:paraId="790F2CE4" w14:textId="77777777" w:rsidR="00BA0AF7" w:rsidRDefault="00BA0AF7" w:rsidP="00FC38D5">
            <w:pPr>
              <w:pStyle w:val="a9"/>
              <w:ind w:firstLineChars="0" w:firstLine="0"/>
            </w:pPr>
          </w:p>
        </w:tc>
      </w:tr>
      <w:tr w:rsidR="00BA0AF7" w14:paraId="48F0372C" w14:textId="77777777" w:rsidTr="00BA0AF7">
        <w:tc>
          <w:tcPr>
            <w:tcW w:w="4148" w:type="dxa"/>
          </w:tcPr>
          <w:p w14:paraId="0D3ACF36" w14:textId="7ED9EBED" w:rsidR="00BA0AF7" w:rsidRDefault="00BA0AF7" w:rsidP="00FC38D5">
            <w:pPr>
              <w:pStyle w:val="a9"/>
              <w:ind w:firstLineChars="0" w:firstLine="0"/>
            </w:pPr>
            <w:r>
              <w:rPr>
                <w:rFonts w:hint="eastAsia"/>
              </w:rPr>
              <w:t>l</w:t>
            </w:r>
            <w:r>
              <w:t>s</w:t>
            </w:r>
          </w:p>
        </w:tc>
        <w:tc>
          <w:tcPr>
            <w:tcW w:w="4148" w:type="dxa"/>
          </w:tcPr>
          <w:p w14:paraId="242C0CB5" w14:textId="77777777" w:rsidR="00BA0AF7" w:rsidRDefault="00BA0AF7" w:rsidP="00FC38D5">
            <w:pPr>
              <w:pStyle w:val="a9"/>
              <w:ind w:firstLineChars="0" w:firstLine="0"/>
            </w:pPr>
          </w:p>
        </w:tc>
      </w:tr>
      <w:tr w:rsidR="00BA0AF7" w14:paraId="76FE753E" w14:textId="77777777" w:rsidTr="00BA0AF7">
        <w:tc>
          <w:tcPr>
            <w:tcW w:w="4148" w:type="dxa"/>
          </w:tcPr>
          <w:p w14:paraId="42816E66" w14:textId="5EFB84BC" w:rsidR="00BA0AF7" w:rsidRDefault="00BA0AF7" w:rsidP="00FC38D5">
            <w:pPr>
              <w:pStyle w:val="a9"/>
              <w:ind w:firstLineChars="0" w:firstLine="0"/>
            </w:pPr>
            <w:r>
              <w:rPr>
                <w:rFonts w:hint="eastAsia"/>
              </w:rPr>
              <w:t>r</w:t>
            </w:r>
            <w:r>
              <w:t>m-rf build</w:t>
            </w:r>
          </w:p>
        </w:tc>
        <w:tc>
          <w:tcPr>
            <w:tcW w:w="4148" w:type="dxa"/>
          </w:tcPr>
          <w:p w14:paraId="7A75099B" w14:textId="77777777" w:rsidR="00BA0AF7" w:rsidRDefault="00BA0AF7" w:rsidP="00FC38D5">
            <w:pPr>
              <w:pStyle w:val="a9"/>
              <w:ind w:firstLineChars="0" w:firstLine="0"/>
            </w:pPr>
          </w:p>
        </w:tc>
      </w:tr>
      <w:tr w:rsidR="00BA0AF7" w14:paraId="5275D908" w14:textId="77777777" w:rsidTr="00BA0AF7">
        <w:tc>
          <w:tcPr>
            <w:tcW w:w="4148" w:type="dxa"/>
          </w:tcPr>
          <w:p w14:paraId="1AE4C822" w14:textId="2D8E106E" w:rsidR="00BA0AF7" w:rsidRDefault="00BA0AF7" w:rsidP="00FC38D5">
            <w:pPr>
              <w:pStyle w:val="a9"/>
              <w:ind w:firstLineChars="0" w:firstLine="0"/>
            </w:pPr>
            <w:r>
              <w:rPr>
                <w:rFonts w:hint="eastAsia"/>
              </w:rPr>
              <w:t>m</w:t>
            </w:r>
            <w:r>
              <w:t>kdir build</w:t>
            </w:r>
          </w:p>
        </w:tc>
        <w:tc>
          <w:tcPr>
            <w:tcW w:w="4148" w:type="dxa"/>
          </w:tcPr>
          <w:p w14:paraId="55DE7686" w14:textId="77777777" w:rsidR="00BA0AF7" w:rsidRDefault="00BA0AF7" w:rsidP="00FC38D5">
            <w:pPr>
              <w:pStyle w:val="a9"/>
              <w:ind w:firstLineChars="0" w:firstLine="0"/>
            </w:pPr>
          </w:p>
        </w:tc>
      </w:tr>
      <w:tr w:rsidR="00BA0AF7" w14:paraId="13255F4A" w14:textId="77777777" w:rsidTr="00BA0AF7">
        <w:tc>
          <w:tcPr>
            <w:tcW w:w="4148" w:type="dxa"/>
          </w:tcPr>
          <w:p w14:paraId="5855792C" w14:textId="056BE436" w:rsidR="00BA0AF7" w:rsidRDefault="00BA0AF7" w:rsidP="00FC38D5">
            <w:pPr>
              <w:pStyle w:val="a9"/>
              <w:ind w:firstLineChars="0" w:firstLine="0"/>
            </w:pPr>
            <w:r>
              <w:rPr>
                <w:rFonts w:hint="eastAsia"/>
              </w:rPr>
              <w:t>c</w:t>
            </w:r>
            <w:r>
              <w:t>make ..</w:t>
            </w:r>
          </w:p>
        </w:tc>
        <w:tc>
          <w:tcPr>
            <w:tcW w:w="4148" w:type="dxa"/>
          </w:tcPr>
          <w:p w14:paraId="621678CE" w14:textId="77777777" w:rsidR="00BA0AF7" w:rsidRDefault="00BA0AF7" w:rsidP="00FC38D5">
            <w:pPr>
              <w:pStyle w:val="a9"/>
              <w:ind w:firstLineChars="0" w:firstLine="0"/>
            </w:pPr>
          </w:p>
        </w:tc>
      </w:tr>
      <w:tr w:rsidR="00BA0AF7" w14:paraId="399C056B" w14:textId="77777777" w:rsidTr="00BA0AF7">
        <w:tc>
          <w:tcPr>
            <w:tcW w:w="4148" w:type="dxa"/>
          </w:tcPr>
          <w:p w14:paraId="5F13CAAE" w14:textId="20E6040A" w:rsidR="00BA0AF7" w:rsidRDefault="00BA0AF7" w:rsidP="00FC38D5">
            <w:pPr>
              <w:pStyle w:val="a9"/>
              <w:ind w:firstLineChars="0" w:firstLine="0"/>
            </w:pPr>
            <w:r>
              <w:rPr>
                <w:rFonts w:hint="eastAsia"/>
              </w:rPr>
              <w:lastRenderedPageBreak/>
              <w:t>m</w:t>
            </w:r>
            <w:r>
              <w:t>ake</w:t>
            </w:r>
          </w:p>
        </w:tc>
        <w:tc>
          <w:tcPr>
            <w:tcW w:w="4148" w:type="dxa"/>
          </w:tcPr>
          <w:p w14:paraId="15535978" w14:textId="77777777" w:rsidR="00BA0AF7" w:rsidRDefault="00BA0AF7" w:rsidP="00FC38D5">
            <w:pPr>
              <w:pStyle w:val="a9"/>
              <w:ind w:firstLineChars="0" w:firstLine="0"/>
            </w:pPr>
          </w:p>
        </w:tc>
      </w:tr>
      <w:tr w:rsidR="00196429" w14:paraId="3E259242" w14:textId="77777777" w:rsidTr="00BA0AF7">
        <w:tc>
          <w:tcPr>
            <w:tcW w:w="4148" w:type="dxa"/>
          </w:tcPr>
          <w:p w14:paraId="7C7E2A07" w14:textId="3808F10F" w:rsidR="00196429" w:rsidRDefault="00196429" w:rsidP="00FC38D5">
            <w:pPr>
              <w:pStyle w:val="a9"/>
              <w:ind w:firstLineChars="0" w:firstLine="0"/>
            </w:pPr>
            <w:r>
              <w:rPr>
                <w:rFonts w:hint="eastAsia"/>
              </w:rPr>
              <w:t>.</w:t>
            </w:r>
            <w:r>
              <w:t>/build/joinMap</w:t>
            </w:r>
          </w:p>
        </w:tc>
        <w:tc>
          <w:tcPr>
            <w:tcW w:w="4148" w:type="dxa"/>
          </w:tcPr>
          <w:p w14:paraId="0F1F484E" w14:textId="77777777" w:rsidR="00196429" w:rsidRDefault="00196429" w:rsidP="00FC38D5">
            <w:pPr>
              <w:pStyle w:val="a9"/>
              <w:ind w:firstLineChars="0" w:firstLine="0"/>
            </w:pPr>
          </w:p>
        </w:tc>
      </w:tr>
      <w:tr w:rsidR="002C374B" w14:paraId="355E760C" w14:textId="77777777" w:rsidTr="00BA0AF7">
        <w:tc>
          <w:tcPr>
            <w:tcW w:w="4148" w:type="dxa"/>
          </w:tcPr>
          <w:p w14:paraId="4DB79AF0" w14:textId="5B898F8E" w:rsidR="002C374B" w:rsidRDefault="002C374B" w:rsidP="00FC38D5">
            <w:pPr>
              <w:pStyle w:val="a9"/>
              <w:ind w:firstLineChars="0" w:firstLine="0"/>
            </w:pPr>
            <w:r>
              <w:rPr>
                <w:rFonts w:hint="eastAsia"/>
              </w:rPr>
              <w:t>l</w:t>
            </w:r>
            <w:r>
              <w:t xml:space="preserve">s </w:t>
            </w:r>
          </w:p>
        </w:tc>
        <w:tc>
          <w:tcPr>
            <w:tcW w:w="4148" w:type="dxa"/>
          </w:tcPr>
          <w:p w14:paraId="17BFD516" w14:textId="77777777" w:rsidR="002C374B" w:rsidRDefault="002C374B" w:rsidP="00FC38D5">
            <w:pPr>
              <w:pStyle w:val="a9"/>
              <w:ind w:firstLineChars="0" w:firstLine="0"/>
            </w:pPr>
          </w:p>
        </w:tc>
      </w:tr>
      <w:tr w:rsidR="00BA0AF7" w14:paraId="33716219" w14:textId="77777777" w:rsidTr="00BA0AF7">
        <w:tc>
          <w:tcPr>
            <w:tcW w:w="4148" w:type="dxa"/>
          </w:tcPr>
          <w:p w14:paraId="6B18397F" w14:textId="65B59AA1" w:rsidR="00BA0AF7" w:rsidRDefault="00BA0AF7" w:rsidP="00FC38D5">
            <w:pPr>
              <w:pStyle w:val="a9"/>
              <w:ind w:firstLineChars="0" w:firstLine="0"/>
            </w:pPr>
            <w:r>
              <w:rPr>
                <w:rFonts w:hint="eastAsia"/>
              </w:rPr>
              <w:t>将图像转成map</w:t>
            </w:r>
            <w:r>
              <w:t>.pcd</w:t>
            </w:r>
            <w:r>
              <w:rPr>
                <w:rFonts w:hint="eastAsia"/>
              </w:rPr>
              <w:t>文件</w:t>
            </w:r>
          </w:p>
        </w:tc>
        <w:tc>
          <w:tcPr>
            <w:tcW w:w="4148" w:type="dxa"/>
          </w:tcPr>
          <w:p w14:paraId="1B62AC1C" w14:textId="77777777" w:rsidR="00BA0AF7" w:rsidRDefault="00BA0AF7" w:rsidP="00FC38D5">
            <w:pPr>
              <w:pStyle w:val="a9"/>
              <w:ind w:firstLineChars="0" w:firstLine="0"/>
            </w:pPr>
          </w:p>
        </w:tc>
      </w:tr>
      <w:tr w:rsidR="00BA0AF7" w14:paraId="3C0CE6C4" w14:textId="77777777" w:rsidTr="00BA0AF7">
        <w:tc>
          <w:tcPr>
            <w:tcW w:w="4148" w:type="dxa"/>
          </w:tcPr>
          <w:p w14:paraId="27615441" w14:textId="5EDF8662" w:rsidR="00BA0AF7" w:rsidRDefault="00BA0AF7" w:rsidP="00FC38D5">
            <w:pPr>
              <w:pStyle w:val="a9"/>
              <w:ind w:firstLineChars="0" w:firstLine="0"/>
            </w:pPr>
            <w:r>
              <w:rPr>
                <w:rFonts w:hint="eastAsia"/>
              </w:rPr>
              <w:t>pcl_viewer</w:t>
            </w:r>
            <w:r>
              <w:t xml:space="preserve"> map.pcd</w:t>
            </w:r>
          </w:p>
        </w:tc>
        <w:tc>
          <w:tcPr>
            <w:tcW w:w="4148" w:type="dxa"/>
          </w:tcPr>
          <w:p w14:paraId="5BEA069F" w14:textId="2C8CFBA3" w:rsidR="00BA0AF7" w:rsidRDefault="00BA0AF7" w:rsidP="00FC38D5">
            <w:pPr>
              <w:pStyle w:val="a9"/>
              <w:ind w:firstLineChars="0" w:firstLine="0"/>
            </w:pPr>
            <w:r>
              <w:rPr>
                <w:rFonts w:hint="eastAsia"/>
              </w:rPr>
              <w:t>打开地图文件</w:t>
            </w:r>
          </w:p>
        </w:tc>
      </w:tr>
    </w:tbl>
    <w:p w14:paraId="40EBFB8B" w14:textId="77777777" w:rsidR="00BA0AF7" w:rsidRPr="009450B5" w:rsidRDefault="00BA0AF7" w:rsidP="00FC38D5">
      <w:pPr>
        <w:pStyle w:val="a9"/>
        <w:ind w:left="420" w:firstLineChars="0" w:firstLine="0"/>
      </w:pPr>
    </w:p>
    <w:p w14:paraId="0E23DFA9" w14:textId="77777777" w:rsidR="009450B5" w:rsidRDefault="009450B5" w:rsidP="009450B5">
      <w:r>
        <w:rPr>
          <w:noProof/>
        </w:rPr>
        <w:drawing>
          <wp:inline distT="0" distB="0" distL="0" distR="0" wp14:anchorId="0D231861" wp14:editId="166AF158">
            <wp:extent cx="5274310" cy="32645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264535"/>
                    </a:xfrm>
                    <a:prstGeom prst="rect">
                      <a:avLst/>
                    </a:prstGeom>
                  </pic:spPr>
                </pic:pic>
              </a:graphicData>
            </a:graphic>
          </wp:inline>
        </w:drawing>
      </w:r>
    </w:p>
    <w:p w14:paraId="11480288" w14:textId="77777777" w:rsidR="009450B5" w:rsidRDefault="009450B5" w:rsidP="009450B5">
      <w:r>
        <w:rPr>
          <w:rFonts w:hint="eastAsia"/>
        </w:rPr>
        <w:t>图片来自点云库P</w:t>
      </w:r>
      <w:r>
        <w:t>CL</w:t>
      </w:r>
      <w:r>
        <w:rPr>
          <w:rFonts w:hint="eastAsia"/>
        </w:rPr>
        <w:t>学习教程</w:t>
      </w:r>
    </w:p>
    <w:p w14:paraId="1295CE5C" w14:textId="77777777" w:rsidR="009450B5" w:rsidRDefault="009450B5" w:rsidP="009450B5">
      <w:r w:rsidRPr="00176BAB">
        <w:t>Boost 、 Eigen 、 FLANN 、 VTK 、 CUDA 、 Open NI 、 QHull，实现点云相关的获取、滤波、分割、配准、检索、特征提取、识别、追 踪、曲面重建、可视化等。</w:t>
      </w:r>
    </w:p>
    <w:p w14:paraId="181A66AE" w14:textId="77777777" w:rsidR="009450B5" w:rsidRDefault="009450B5" w:rsidP="009450B5">
      <w:r>
        <w:rPr>
          <w:rFonts w:hint="eastAsia"/>
        </w:rPr>
        <w:t>第三方库有很多：</w:t>
      </w:r>
    </w:p>
    <w:p w14:paraId="47E1F116" w14:textId="77777777" w:rsidR="009450B5" w:rsidRDefault="009450B5" w:rsidP="009450B5">
      <w:r w:rsidRPr="00176BAB">
        <w:rPr>
          <w:b/>
          <w:bCs/>
        </w:rPr>
        <w:t>FLANN</w:t>
      </w:r>
      <w:r>
        <w:rPr>
          <w:rFonts w:hint="eastAsia"/>
        </w:rPr>
        <w:t>：（</w:t>
      </w:r>
      <w:r w:rsidRPr="00176BAB">
        <w:t xml:space="preserve">Fast Library for Approximate </w:t>
      </w:r>
      <w:r>
        <w:t>N</w:t>
      </w:r>
      <w:r w:rsidRPr="00176BAB">
        <w:t>earest Neighbors</w:t>
      </w:r>
      <w:r>
        <w:rPr>
          <w:rFonts w:hint="eastAsia"/>
        </w:rPr>
        <w:t>）K近邻搜索的操作</w:t>
      </w:r>
    </w:p>
    <w:p w14:paraId="41EAA498" w14:textId="77777777" w:rsidR="009450B5" w:rsidRDefault="009450B5" w:rsidP="009450B5">
      <w:pPr>
        <w:rPr>
          <w:b/>
          <w:bCs/>
        </w:rPr>
      </w:pPr>
      <w:r w:rsidRPr="00176BAB">
        <w:rPr>
          <w:b/>
          <w:bCs/>
        </w:rPr>
        <w:t>Boost</w:t>
      </w:r>
      <w:r>
        <w:rPr>
          <w:rFonts w:hint="eastAsia"/>
          <w:b/>
          <w:bCs/>
        </w:rPr>
        <w:t>：</w:t>
      </w:r>
      <w:r w:rsidRPr="00176BAB">
        <w:rPr>
          <w:rFonts w:hint="eastAsia"/>
        </w:rPr>
        <w:t>P</w:t>
      </w:r>
      <w:r w:rsidRPr="00176BAB">
        <w:t>CL</w:t>
      </w:r>
      <w:r w:rsidRPr="00176BAB">
        <w:rPr>
          <w:rFonts w:hint="eastAsia"/>
        </w:rPr>
        <w:t>所有的模块和算法都是通过boost共享指针来进行传送数据的</w:t>
      </w:r>
      <w:r>
        <w:rPr>
          <w:rFonts w:hint="eastAsia"/>
        </w:rPr>
        <w:t>，</w:t>
      </w:r>
      <w:r w:rsidRPr="00176BAB">
        <w:rPr>
          <w:rFonts w:hint="eastAsia"/>
        </w:rPr>
        <w:t>因而避免了多次复制系统中已存在的</w:t>
      </w:r>
      <w:ins w:id="714" w:author="唐 娜" w:date="2020-05-14T10:25:00Z">
        <w:r w:rsidRPr="00176BAB">
          <w:rPr>
            <w:rFonts w:hint="eastAsia"/>
          </w:rPr>
          <w:t>数</w:t>
        </w:r>
        <w:r w:rsidRPr="00176BAB">
          <w:t>据</w:t>
        </w:r>
      </w:ins>
      <w:del w:id="715" w:author="唐 娜" w:date="2020-05-14T10:25:00Z">
        <w:r w:rsidRPr="00176BAB">
          <w:rPr>
            <w:rFonts w:hint="eastAsia"/>
          </w:rPr>
          <w:delText>数</w:delText>
        </w:r>
        <w:r w:rsidRPr="00176BAB">
          <w:delText xml:space="preserve"> 据</w:delText>
        </w:r>
      </w:del>
      <w:r w:rsidRPr="00176BAB">
        <w:t>的需要，从 0.6 版本开始，</w:t>
      </w:r>
      <w:r w:rsidRPr="00176BAB">
        <w:rPr>
          <w:b/>
          <w:bCs/>
        </w:rPr>
        <w:t xml:space="preserve">PCL </w:t>
      </w:r>
      <w:r w:rsidRPr="00176BAB">
        <w:t xml:space="preserve">就已经被移入到Windows 、 Mac OS 和 </w:t>
      </w:r>
      <w:r w:rsidRPr="00176BAB">
        <w:rPr>
          <w:b/>
          <w:bCs/>
        </w:rPr>
        <w:t>Linux 系统</w:t>
      </w:r>
    </w:p>
    <w:p w14:paraId="065F35C8" w14:textId="1C7F30CD" w:rsidR="0021017C" w:rsidRDefault="0021017C" w:rsidP="009450B5">
      <w:pPr>
        <w:rPr>
          <w:ins w:id="716" w:author="唐 娜" w:date="2020-05-14T10:25:00Z"/>
          <w:b/>
          <w:bCs/>
        </w:rPr>
      </w:pPr>
      <w:ins w:id="717" w:author="唐 娜" w:date="2020-05-14T10:25:00Z">
        <w:r>
          <w:rPr>
            <w:rFonts w:hint="eastAsia"/>
            <w:b/>
            <w:bCs/>
          </w:rPr>
          <w:t>一个处理管道的基本接口程序：</w:t>
        </w:r>
      </w:ins>
    </w:p>
    <w:p w14:paraId="567FFCD7" w14:textId="16CB3418" w:rsidR="0021017C" w:rsidRPr="0021017C" w:rsidRDefault="0021017C" w:rsidP="0021017C">
      <w:pPr>
        <w:pStyle w:val="a9"/>
        <w:numPr>
          <w:ilvl w:val="0"/>
          <w:numId w:val="85"/>
        </w:numPr>
        <w:ind w:firstLineChars="0"/>
        <w:rPr>
          <w:ins w:id="718" w:author="唐 娜" w:date="2020-05-14T10:25:00Z"/>
        </w:rPr>
      </w:pPr>
      <w:ins w:id="719" w:author="唐 娜" w:date="2020-05-14T10:25:00Z">
        <w:r w:rsidRPr="0021017C">
          <w:rPr>
            <w:rFonts w:hint="eastAsia"/>
          </w:rPr>
          <w:t>创建处理对象</w:t>
        </w:r>
      </w:ins>
    </w:p>
    <w:p w14:paraId="0C9A4900" w14:textId="7BDD02A9" w:rsidR="0021017C" w:rsidRPr="0021017C" w:rsidRDefault="0021017C" w:rsidP="0021017C">
      <w:pPr>
        <w:pStyle w:val="a9"/>
        <w:numPr>
          <w:ilvl w:val="0"/>
          <w:numId w:val="85"/>
        </w:numPr>
        <w:ind w:firstLineChars="0"/>
        <w:rPr>
          <w:ins w:id="720" w:author="唐 娜" w:date="2020-05-14T10:25:00Z"/>
        </w:rPr>
      </w:pPr>
      <w:ins w:id="721" w:author="唐 娜" w:date="2020-05-14T10:25:00Z">
        <w:r w:rsidRPr="0021017C">
          <w:rPr>
            <w:rFonts w:hint="eastAsia"/>
          </w:rPr>
          <w:t>使用</w:t>
        </w:r>
        <w:r w:rsidRPr="0021017C">
          <w:rPr>
            <w:rFonts w:hint="eastAsia"/>
            <w:highlight w:val="yellow"/>
          </w:rPr>
          <w:t>s</w:t>
        </w:r>
        <w:r w:rsidRPr="0021017C">
          <w:rPr>
            <w:highlight w:val="yellow"/>
          </w:rPr>
          <w:t>etInputCloud</w:t>
        </w:r>
        <w:r w:rsidRPr="0021017C">
          <w:rPr>
            <w:rFonts w:hint="eastAsia"/>
          </w:rPr>
          <w:t>通过输入点云数据，处理模块。</w:t>
        </w:r>
      </w:ins>
    </w:p>
    <w:p w14:paraId="68BBF88A" w14:textId="76E1590C" w:rsidR="0021017C" w:rsidRPr="0021017C" w:rsidRDefault="0021017C" w:rsidP="0021017C">
      <w:pPr>
        <w:pStyle w:val="a9"/>
        <w:numPr>
          <w:ilvl w:val="0"/>
          <w:numId w:val="85"/>
        </w:numPr>
        <w:ind w:firstLineChars="0"/>
        <w:rPr>
          <w:ins w:id="722" w:author="唐 娜" w:date="2020-05-14T10:25:00Z"/>
        </w:rPr>
      </w:pPr>
      <w:ins w:id="723" w:author="唐 娜" w:date="2020-05-14T10:25:00Z">
        <w:r w:rsidRPr="0021017C">
          <w:rPr>
            <w:rFonts w:hint="eastAsia"/>
          </w:rPr>
          <w:t>设置算法相关参数</w:t>
        </w:r>
      </w:ins>
    </w:p>
    <w:p w14:paraId="61B93F9F" w14:textId="77777777" w:rsidR="009450B5" w:rsidRPr="0021017C" w:rsidRDefault="0021017C" w:rsidP="0021017C">
      <w:pPr>
        <w:pStyle w:val="a9"/>
        <w:numPr>
          <w:ilvl w:val="0"/>
          <w:numId w:val="85"/>
        </w:numPr>
        <w:ind w:firstLineChars="0"/>
        <w:rPr>
          <w:rPrChange w:id="724" w:author="唐 娜" w:date="2020-05-14T10:25:00Z">
            <w:rPr>
              <w:b/>
              <w:bCs/>
            </w:rPr>
          </w:rPrChange>
        </w:rPr>
        <w:pPrChange w:id="725" w:author="唐 娜" w:date="2020-05-14T10:25:00Z">
          <w:pPr/>
        </w:pPrChange>
      </w:pPr>
      <w:ins w:id="726" w:author="唐 娜" w:date="2020-05-14T10:25:00Z">
        <w:r w:rsidRPr="0021017C">
          <w:rPr>
            <w:rFonts w:hint="eastAsia"/>
          </w:rPr>
          <w:t>调用计算，得到输出</w:t>
        </w:r>
      </w:ins>
    </w:p>
    <w:p w14:paraId="1ACA9FE4" w14:textId="77777777" w:rsidR="009450B5" w:rsidRPr="0021017C" w:rsidRDefault="009450B5" w:rsidP="009450B5">
      <w:pPr>
        <w:rPr>
          <w:rPrChange w:id="727" w:author="唐 娜" w:date="2020-05-14T10:25:00Z">
            <w:rPr>
              <w:b/>
              <w:bCs/>
            </w:rPr>
          </w:rPrChange>
        </w:rPr>
      </w:pPr>
    </w:p>
    <w:p w14:paraId="6A649B3B" w14:textId="77777777" w:rsidR="009450B5" w:rsidRDefault="009450B5" w:rsidP="009450B5">
      <w:pPr>
        <w:rPr>
          <w:b/>
          <w:bCs/>
        </w:rPr>
      </w:pPr>
    </w:p>
    <w:p w14:paraId="30A4297C" w14:textId="77777777" w:rsidR="009450B5" w:rsidRDefault="009450B5" w:rsidP="009450B5">
      <w:pPr>
        <w:rPr>
          <w:b/>
          <w:bCs/>
        </w:rPr>
      </w:pPr>
    </w:p>
    <w:p w14:paraId="24D847F9" w14:textId="54EFFF53" w:rsidR="009450B5" w:rsidRDefault="009450B5" w:rsidP="009450B5">
      <w:pPr>
        <w:rPr>
          <w:b/>
          <w:bCs/>
        </w:rPr>
      </w:pPr>
      <w:r w:rsidRPr="00176BAB">
        <w:rPr>
          <w:b/>
          <w:bCs/>
        </w:rPr>
        <w:t>PCL</w:t>
      </w:r>
      <w:r w:rsidRPr="00176BAB">
        <w:t xml:space="preserve"> 是指纳入了多种操作点云数据的三维处理算法</w:t>
      </w:r>
      <w:r w:rsidRPr="00176BAB">
        <w:rPr>
          <w:b/>
          <w:bCs/>
        </w:rPr>
        <w:t>，</w:t>
      </w:r>
      <w:r w:rsidRPr="00176BAB">
        <w:t>其中包括</w:t>
      </w:r>
      <w:r w:rsidRPr="00176BAB">
        <w:rPr>
          <w:b/>
          <w:bCs/>
        </w:rPr>
        <w:t xml:space="preserve"> 过滤、特征估计、表面重建、模型拟合和分割、定位搜索等。</w:t>
      </w:r>
    </w:p>
    <w:p w14:paraId="293DCFE7" w14:textId="111F79AD" w:rsidR="00382515" w:rsidRDefault="00382515" w:rsidP="009450B5">
      <w:pPr>
        <w:rPr>
          <w:ins w:id="728" w:author="唐 娜" w:date="2020-05-14T10:25:00Z"/>
          <w:b/>
          <w:bCs/>
        </w:rPr>
      </w:pPr>
      <w:ins w:id="729" w:author="唐 娜" w:date="2020-05-14T10:25:00Z">
        <w:r>
          <w:rPr>
            <w:rFonts w:hint="eastAsia"/>
            <w:b/>
            <w:bCs/>
          </w:rPr>
          <w:t>P</w:t>
        </w:r>
        <w:r>
          <w:rPr>
            <w:b/>
            <w:bCs/>
          </w:rPr>
          <w:t xml:space="preserve">CL </w:t>
        </w:r>
        <w:r>
          <w:rPr>
            <w:rFonts w:hint="eastAsia"/>
            <w:b/>
            <w:bCs/>
          </w:rPr>
          <w:t>c++编程规范</w:t>
        </w:r>
      </w:ins>
    </w:p>
    <w:tbl>
      <w:tblPr>
        <w:tblStyle w:val="aa"/>
        <w:tblW w:w="0" w:type="auto"/>
        <w:tblLook w:val="04A0" w:firstRow="1" w:lastRow="0" w:firstColumn="1" w:lastColumn="0" w:noHBand="0" w:noVBand="1"/>
      </w:tblPr>
      <w:tblGrid>
        <w:gridCol w:w="2972"/>
        <w:gridCol w:w="5324"/>
      </w:tblGrid>
      <w:tr w:rsidR="00382515" w14:paraId="66BB782E" w14:textId="77777777" w:rsidTr="00795F9C">
        <w:trPr>
          <w:ins w:id="730" w:author="唐 娜" w:date="2020-05-14T10:25:00Z"/>
        </w:trPr>
        <w:tc>
          <w:tcPr>
            <w:tcW w:w="2972" w:type="dxa"/>
          </w:tcPr>
          <w:p w14:paraId="0FD07D15" w14:textId="665BF998" w:rsidR="00382515" w:rsidRDefault="00382515" w:rsidP="009450B5">
            <w:pPr>
              <w:rPr>
                <w:ins w:id="731" w:author="唐 娜" w:date="2020-05-14T10:25:00Z"/>
                <w:b/>
                <w:bCs/>
              </w:rPr>
            </w:pPr>
            <w:ins w:id="732" w:author="唐 娜" w:date="2020-05-14T10:25:00Z">
              <w:r w:rsidRPr="00382515">
                <w:rPr>
                  <w:rFonts w:hint="eastAsia"/>
                  <w:b/>
                  <w:bCs/>
                  <w:color w:val="FF0000"/>
                </w:rPr>
                <w:t>文件命名</w:t>
              </w:r>
            </w:ins>
          </w:p>
        </w:tc>
        <w:tc>
          <w:tcPr>
            <w:tcW w:w="5324" w:type="dxa"/>
          </w:tcPr>
          <w:p w14:paraId="4C5B543D" w14:textId="77777777" w:rsidR="00382515" w:rsidRDefault="00382515" w:rsidP="009450B5">
            <w:pPr>
              <w:rPr>
                <w:ins w:id="733" w:author="唐 娜" w:date="2020-05-14T10:25:00Z"/>
                <w:b/>
                <w:bCs/>
              </w:rPr>
            </w:pPr>
          </w:p>
        </w:tc>
      </w:tr>
      <w:tr w:rsidR="00382515" w14:paraId="4B59BB0A" w14:textId="77777777" w:rsidTr="00795F9C">
        <w:trPr>
          <w:ins w:id="734" w:author="唐 娜" w:date="2020-05-14T10:25:00Z"/>
        </w:trPr>
        <w:tc>
          <w:tcPr>
            <w:tcW w:w="2972" w:type="dxa"/>
          </w:tcPr>
          <w:p w14:paraId="40FE7C9D" w14:textId="1C08AA76" w:rsidR="00382515" w:rsidRDefault="00382515" w:rsidP="009450B5">
            <w:pPr>
              <w:rPr>
                <w:ins w:id="735" w:author="唐 娜" w:date="2020-05-14T10:25:00Z"/>
                <w:b/>
                <w:bCs/>
              </w:rPr>
            </w:pPr>
            <w:ins w:id="736" w:author="唐 娜" w:date="2020-05-14T10:25:00Z">
              <w:r>
                <w:rPr>
                  <w:rFonts w:hint="eastAsia"/>
                  <w:b/>
                  <w:bCs/>
                </w:rPr>
                <w:t>文件名单词之间用下划线隔开</w:t>
              </w:r>
            </w:ins>
          </w:p>
        </w:tc>
        <w:tc>
          <w:tcPr>
            <w:tcW w:w="5324" w:type="dxa"/>
          </w:tcPr>
          <w:p w14:paraId="7DFF6F32" w14:textId="04E89A82" w:rsidR="00382515" w:rsidRDefault="00382515" w:rsidP="009450B5">
            <w:pPr>
              <w:rPr>
                <w:ins w:id="737" w:author="唐 娜" w:date="2020-05-14T10:25:00Z"/>
                <w:b/>
                <w:bCs/>
              </w:rPr>
            </w:pPr>
            <w:ins w:id="738" w:author="唐 娜" w:date="2020-05-14T10:25:00Z">
              <w:r>
                <w:rPr>
                  <w:rFonts w:hint="eastAsia"/>
                  <w:b/>
                  <w:bCs/>
                </w:rPr>
                <w:t>un</w:t>
              </w:r>
              <w:r>
                <w:rPr>
                  <w:b/>
                  <w:bCs/>
                </w:rPr>
                <w:t>ordered_map.hpp</w:t>
              </w:r>
            </w:ins>
          </w:p>
        </w:tc>
      </w:tr>
      <w:tr w:rsidR="00382515" w14:paraId="0A6ACFE8" w14:textId="77777777" w:rsidTr="00795F9C">
        <w:trPr>
          <w:ins w:id="739" w:author="唐 娜" w:date="2020-05-14T10:25:00Z"/>
        </w:trPr>
        <w:tc>
          <w:tcPr>
            <w:tcW w:w="2972" w:type="dxa"/>
          </w:tcPr>
          <w:p w14:paraId="4C693B6F" w14:textId="6DD90E65" w:rsidR="00382515" w:rsidRDefault="00382515" w:rsidP="009450B5">
            <w:pPr>
              <w:rPr>
                <w:ins w:id="740" w:author="唐 娜" w:date="2020-05-14T10:25:00Z"/>
                <w:b/>
                <w:bCs/>
              </w:rPr>
            </w:pPr>
            <w:ins w:id="741" w:author="唐 娜" w:date="2020-05-14T10:25:00Z">
              <w:r>
                <w:rPr>
                  <w:rFonts w:hint="eastAsia"/>
                  <w:b/>
                  <w:bCs/>
                </w:rPr>
                <w:lastRenderedPageBreak/>
                <w:t>头文件的扩展名</w:t>
              </w:r>
            </w:ins>
          </w:p>
        </w:tc>
        <w:tc>
          <w:tcPr>
            <w:tcW w:w="5324" w:type="dxa"/>
          </w:tcPr>
          <w:p w14:paraId="7C19F221" w14:textId="11AE60F2" w:rsidR="00382515" w:rsidRDefault="00382515" w:rsidP="009450B5">
            <w:pPr>
              <w:rPr>
                <w:ins w:id="742" w:author="唐 娜" w:date="2020-05-14T10:25:00Z"/>
                <w:b/>
                <w:bCs/>
              </w:rPr>
            </w:pPr>
            <w:ins w:id="743" w:author="唐 娜" w:date="2020-05-14T10:25:00Z">
              <w:r>
                <w:rPr>
                  <w:rFonts w:hint="eastAsia"/>
                  <w:b/>
                  <w:bCs/>
                </w:rPr>
                <w:t>.</w:t>
              </w:r>
              <w:r>
                <w:rPr>
                  <w:b/>
                  <w:bCs/>
                </w:rPr>
                <w:t>h</w:t>
              </w:r>
            </w:ins>
          </w:p>
        </w:tc>
      </w:tr>
      <w:tr w:rsidR="00382515" w14:paraId="30365F5A" w14:textId="77777777" w:rsidTr="00795F9C">
        <w:trPr>
          <w:ins w:id="744" w:author="唐 娜" w:date="2020-05-14T10:25:00Z"/>
        </w:trPr>
        <w:tc>
          <w:tcPr>
            <w:tcW w:w="2972" w:type="dxa"/>
          </w:tcPr>
          <w:p w14:paraId="40295A50" w14:textId="68368E15" w:rsidR="00382515" w:rsidRDefault="00382515" w:rsidP="009450B5">
            <w:pPr>
              <w:rPr>
                <w:ins w:id="745" w:author="唐 娜" w:date="2020-05-14T10:25:00Z"/>
                <w:b/>
                <w:bCs/>
              </w:rPr>
            </w:pPr>
            <w:bookmarkStart w:id="746" w:name="OLE_LINK7"/>
            <w:ins w:id="747" w:author="唐 娜" w:date="2020-05-14T10:25:00Z">
              <w:r>
                <w:rPr>
                  <w:rFonts w:hint="eastAsia"/>
                  <w:b/>
                  <w:bCs/>
                </w:rPr>
                <w:t>模板类实现文件的扩展名</w:t>
              </w:r>
              <w:bookmarkEnd w:id="746"/>
            </w:ins>
          </w:p>
        </w:tc>
        <w:tc>
          <w:tcPr>
            <w:tcW w:w="5324" w:type="dxa"/>
          </w:tcPr>
          <w:p w14:paraId="0D7A8469" w14:textId="2D307BB7" w:rsidR="00382515" w:rsidRDefault="00382515" w:rsidP="009450B5">
            <w:pPr>
              <w:rPr>
                <w:ins w:id="748" w:author="唐 娜" w:date="2020-05-14T10:25:00Z"/>
                <w:b/>
                <w:bCs/>
              </w:rPr>
            </w:pPr>
            <w:ins w:id="749" w:author="唐 娜" w:date="2020-05-14T10:25:00Z">
              <w:r>
                <w:rPr>
                  <w:rFonts w:hint="eastAsia"/>
                  <w:b/>
                  <w:bCs/>
                </w:rPr>
                <w:t>.hpp</w:t>
              </w:r>
            </w:ins>
          </w:p>
        </w:tc>
      </w:tr>
      <w:tr w:rsidR="00382515" w14:paraId="420B2B15" w14:textId="77777777" w:rsidTr="00795F9C">
        <w:trPr>
          <w:ins w:id="750" w:author="唐 娜" w:date="2020-05-14T10:25:00Z"/>
        </w:trPr>
        <w:tc>
          <w:tcPr>
            <w:tcW w:w="2972" w:type="dxa"/>
          </w:tcPr>
          <w:p w14:paraId="77530EC6" w14:textId="39CD8873" w:rsidR="00382515" w:rsidRDefault="00382515" w:rsidP="009450B5">
            <w:pPr>
              <w:rPr>
                <w:ins w:id="751" w:author="唐 娜" w:date="2020-05-14T10:25:00Z"/>
                <w:b/>
                <w:bCs/>
              </w:rPr>
            </w:pPr>
            <w:ins w:id="752" w:author="唐 娜" w:date="2020-05-14T10:25:00Z">
              <w:r>
                <w:rPr>
                  <w:rFonts w:hint="eastAsia"/>
                  <w:b/>
                  <w:bCs/>
                </w:rPr>
                <w:t>源文件的扩展名</w:t>
              </w:r>
            </w:ins>
          </w:p>
        </w:tc>
        <w:tc>
          <w:tcPr>
            <w:tcW w:w="5324" w:type="dxa"/>
          </w:tcPr>
          <w:p w14:paraId="486ABE16" w14:textId="2A2863AC" w:rsidR="00382515" w:rsidRDefault="00382515" w:rsidP="009450B5">
            <w:pPr>
              <w:rPr>
                <w:ins w:id="753" w:author="唐 娜" w:date="2020-05-14T10:25:00Z"/>
                <w:b/>
                <w:bCs/>
              </w:rPr>
            </w:pPr>
            <w:ins w:id="754" w:author="唐 娜" w:date="2020-05-14T10:25:00Z">
              <w:r>
                <w:rPr>
                  <w:rFonts w:hint="eastAsia"/>
                  <w:b/>
                  <w:bCs/>
                </w:rPr>
                <w:t>.</w:t>
              </w:r>
              <w:r>
                <w:rPr>
                  <w:b/>
                  <w:bCs/>
                </w:rPr>
                <w:t>cpp</w:t>
              </w:r>
            </w:ins>
          </w:p>
        </w:tc>
      </w:tr>
      <w:tr w:rsidR="00382515" w14:paraId="68F9D7D4" w14:textId="77777777" w:rsidTr="00795F9C">
        <w:trPr>
          <w:ins w:id="755" w:author="唐 娜" w:date="2020-05-14T10:25:00Z"/>
        </w:trPr>
        <w:tc>
          <w:tcPr>
            <w:tcW w:w="2972" w:type="dxa"/>
          </w:tcPr>
          <w:p w14:paraId="2954C83B" w14:textId="160183EF" w:rsidR="00382515" w:rsidRDefault="00382515" w:rsidP="009450B5">
            <w:pPr>
              <w:rPr>
                <w:ins w:id="756" w:author="唐 娜" w:date="2020-05-14T10:25:00Z"/>
                <w:b/>
                <w:bCs/>
              </w:rPr>
            </w:pPr>
            <w:ins w:id="757" w:author="唐 娜" w:date="2020-05-14T10:25:00Z">
              <w:r w:rsidRPr="00382515">
                <w:rPr>
                  <w:rFonts w:hint="eastAsia"/>
                  <w:b/>
                  <w:bCs/>
                  <w:color w:val="FF0000"/>
                </w:rPr>
                <w:t>目录命名</w:t>
              </w:r>
            </w:ins>
          </w:p>
        </w:tc>
        <w:tc>
          <w:tcPr>
            <w:tcW w:w="5324" w:type="dxa"/>
          </w:tcPr>
          <w:p w14:paraId="34923B4D" w14:textId="77777777" w:rsidR="00382515" w:rsidRDefault="00382515" w:rsidP="009450B5">
            <w:pPr>
              <w:rPr>
                <w:ins w:id="758" w:author="唐 娜" w:date="2020-05-14T10:25:00Z"/>
                <w:b/>
                <w:bCs/>
              </w:rPr>
            </w:pPr>
          </w:p>
        </w:tc>
      </w:tr>
      <w:tr w:rsidR="00382515" w14:paraId="0F986274" w14:textId="77777777" w:rsidTr="00795F9C">
        <w:trPr>
          <w:ins w:id="759" w:author="唐 娜" w:date="2020-05-14T10:25:00Z"/>
        </w:trPr>
        <w:tc>
          <w:tcPr>
            <w:tcW w:w="2972" w:type="dxa"/>
          </w:tcPr>
          <w:p w14:paraId="6E29D73F" w14:textId="57FD7F17" w:rsidR="00382515" w:rsidRDefault="00382515" w:rsidP="009450B5">
            <w:pPr>
              <w:rPr>
                <w:ins w:id="760" w:author="唐 娜" w:date="2020-05-14T10:25:00Z"/>
                <w:b/>
                <w:bCs/>
              </w:rPr>
            </w:pPr>
            <w:ins w:id="761" w:author="唐 娜" w:date="2020-05-14T10:25:00Z">
              <w:r>
                <w:rPr>
                  <w:rFonts w:hint="eastAsia"/>
                  <w:b/>
                  <w:bCs/>
                </w:rPr>
                <w:t>头文件都应</w:t>
              </w:r>
              <w:bookmarkStart w:id="762" w:name="OLE_LINK8"/>
              <w:bookmarkStart w:id="763" w:name="OLE_LINK9"/>
              <w:r>
                <w:rPr>
                  <w:rFonts w:hint="eastAsia"/>
                  <w:b/>
                  <w:bCs/>
                </w:rPr>
                <w:t>放在源码目录中的include</w:t>
              </w:r>
              <w:r>
                <w:rPr>
                  <w:b/>
                  <w:bCs/>
                </w:rPr>
                <w:t>/</w:t>
              </w:r>
              <w:r>
                <w:rPr>
                  <w:rFonts w:hint="eastAsia"/>
                  <w:b/>
                  <w:bCs/>
                </w:rPr>
                <w:t>下</w:t>
              </w:r>
              <w:bookmarkEnd w:id="762"/>
              <w:bookmarkEnd w:id="763"/>
            </w:ins>
          </w:p>
        </w:tc>
        <w:tc>
          <w:tcPr>
            <w:tcW w:w="5324" w:type="dxa"/>
          </w:tcPr>
          <w:p w14:paraId="5633783B" w14:textId="77777777" w:rsidR="00382515" w:rsidRDefault="00382515" w:rsidP="009450B5">
            <w:pPr>
              <w:rPr>
                <w:ins w:id="764" w:author="唐 娜" w:date="2020-05-14T10:25:00Z"/>
                <w:b/>
                <w:bCs/>
              </w:rPr>
            </w:pPr>
          </w:p>
        </w:tc>
      </w:tr>
      <w:tr w:rsidR="00382515" w14:paraId="601755B7" w14:textId="77777777" w:rsidTr="00795F9C">
        <w:trPr>
          <w:ins w:id="765" w:author="唐 娜" w:date="2020-05-14T10:25:00Z"/>
        </w:trPr>
        <w:tc>
          <w:tcPr>
            <w:tcW w:w="2972" w:type="dxa"/>
          </w:tcPr>
          <w:p w14:paraId="311A611D" w14:textId="1ACD5EBB" w:rsidR="00382515" w:rsidRDefault="00382515" w:rsidP="009450B5">
            <w:pPr>
              <w:rPr>
                <w:ins w:id="766" w:author="唐 娜" w:date="2020-05-14T10:25:00Z"/>
                <w:b/>
                <w:bCs/>
              </w:rPr>
            </w:pPr>
            <w:ins w:id="767" w:author="唐 娜" w:date="2020-05-14T10:25:00Z">
              <w:r>
                <w:rPr>
                  <w:rFonts w:hint="eastAsia"/>
                  <w:b/>
                  <w:bCs/>
                </w:rPr>
                <w:t>模板类实现文件放在源码目录中的include</w:t>
              </w:r>
              <w:r>
                <w:rPr>
                  <w:b/>
                  <w:bCs/>
                </w:rPr>
                <w:t>/</w:t>
              </w:r>
              <w:r>
                <w:rPr>
                  <w:rFonts w:hint="eastAsia"/>
                  <w:b/>
                  <w:bCs/>
                </w:rPr>
                <w:t>impl</w:t>
              </w:r>
              <w:r>
                <w:rPr>
                  <w:b/>
                  <w:bCs/>
                </w:rPr>
                <w:t>/</w:t>
              </w:r>
              <w:r>
                <w:rPr>
                  <w:rFonts w:hint="eastAsia"/>
                  <w:b/>
                  <w:bCs/>
                </w:rPr>
                <w:t>下</w:t>
              </w:r>
            </w:ins>
          </w:p>
        </w:tc>
        <w:tc>
          <w:tcPr>
            <w:tcW w:w="5324" w:type="dxa"/>
          </w:tcPr>
          <w:p w14:paraId="5C0C54A0" w14:textId="77777777" w:rsidR="00382515" w:rsidRDefault="00382515" w:rsidP="009450B5">
            <w:pPr>
              <w:rPr>
                <w:ins w:id="768" w:author="唐 娜" w:date="2020-05-14T10:25:00Z"/>
                <w:b/>
                <w:bCs/>
              </w:rPr>
            </w:pPr>
          </w:p>
        </w:tc>
      </w:tr>
      <w:tr w:rsidR="00382515" w14:paraId="6ABE5B5E" w14:textId="77777777" w:rsidTr="00795F9C">
        <w:trPr>
          <w:ins w:id="769" w:author="唐 娜" w:date="2020-05-14T10:25:00Z"/>
        </w:trPr>
        <w:tc>
          <w:tcPr>
            <w:tcW w:w="2972" w:type="dxa"/>
          </w:tcPr>
          <w:p w14:paraId="24FE856B" w14:textId="76418EEA" w:rsidR="00382515" w:rsidRDefault="00382515" w:rsidP="009450B5">
            <w:pPr>
              <w:rPr>
                <w:ins w:id="770" w:author="唐 娜" w:date="2020-05-14T10:25:00Z"/>
                <w:b/>
                <w:bCs/>
              </w:rPr>
            </w:pPr>
            <w:ins w:id="771" w:author="唐 娜" w:date="2020-05-14T10:25:00Z">
              <w:r>
                <w:rPr>
                  <w:rFonts w:hint="eastAsia"/>
                  <w:b/>
                  <w:bCs/>
                </w:rPr>
                <w:t>源文件都应该放在</w:t>
              </w:r>
              <w:r w:rsidR="005D2FA9">
                <w:rPr>
                  <w:rFonts w:hint="eastAsia"/>
                  <w:b/>
                  <w:bCs/>
                </w:rPr>
                <w:t>s</w:t>
              </w:r>
              <w:r w:rsidR="005D2FA9">
                <w:rPr>
                  <w:b/>
                  <w:bCs/>
                </w:rPr>
                <w:t>rc/</w:t>
              </w:r>
              <w:r w:rsidR="005D2FA9">
                <w:rPr>
                  <w:rFonts w:hint="eastAsia"/>
                  <w:b/>
                  <w:bCs/>
                </w:rPr>
                <w:t>下</w:t>
              </w:r>
            </w:ins>
          </w:p>
        </w:tc>
        <w:tc>
          <w:tcPr>
            <w:tcW w:w="5324" w:type="dxa"/>
          </w:tcPr>
          <w:p w14:paraId="53512326" w14:textId="77777777" w:rsidR="00382515" w:rsidRDefault="00382515" w:rsidP="009450B5">
            <w:pPr>
              <w:rPr>
                <w:ins w:id="772" w:author="唐 娜" w:date="2020-05-14T10:25:00Z"/>
                <w:b/>
                <w:bCs/>
              </w:rPr>
            </w:pPr>
          </w:p>
        </w:tc>
      </w:tr>
      <w:tr w:rsidR="00382515" w14:paraId="6D6912F5" w14:textId="77777777" w:rsidTr="00795F9C">
        <w:trPr>
          <w:ins w:id="773" w:author="唐 娜" w:date="2020-05-14T10:25:00Z"/>
        </w:trPr>
        <w:tc>
          <w:tcPr>
            <w:tcW w:w="2972" w:type="dxa"/>
          </w:tcPr>
          <w:p w14:paraId="7A53D3BC" w14:textId="72DF9073" w:rsidR="00382515" w:rsidRDefault="00AF2E1A" w:rsidP="009450B5">
            <w:pPr>
              <w:rPr>
                <w:ins w:id="774" w:author="唐 娜" w:date="2020-05-14T10:25:00Z"/>
                <w:b/>
                <w:bCs/>
              </w:rPr>
            </w:pPr>
            <w:ins w:id="775" w:author="唐 娜" w:date="2020-05-14T10:25:00Z">
              <w:r w:rsidRPr="00AF2E1A">
                <w:rPr>
                  <w:rFonts w:hint="eastAsia"/>
                  <w:b/>
                  <w:bCs/>
                  <w:color w:val="FF0000"/>
                </w:rPr>
                <w:t>Include语句</w:t>
              </w:r>
            </w:ins>
          </w:p>
        </w:tc>
        <w:tc>
          <w:tcPr>
            <w:tcW w:w="5324" w:type="dxa"/>
          </w:tcPr>
          <w:p w14:paraId="7CEEBA2C" w14:textId="77777777" w:rsidR="00382515" w:rsidRDefault="00382515" w:rsidP="009450B5">
            <w:pPr>
              <w:rPr>
                <w:ins w:id="776" w:author="唐 娜" w:date="2020-05-14T10:25:00Z"/>
                <w:b/>
                <w:bCs/>
              </w:rPr>
            </w:pPr>
          </w:p>
        </w:tc>
      </w:tr>
      <w:tr w:rsidR="00382515" w14:paraId="0BB1CFE9" w14:textId="77777777" w:rsidTr="00795F9C">
        <w:trPr>
          <w:ins w:id="777" w:author="唐 娜" w:date="2020-05-14T10:25:00Z"/>
        </w:trPr>
        <w:tc>
          <w:tcPr>
            <w:tcW w:w="2972" w:type="dxa"/>
          </w:tcPr>
          <w:p w14:paraId="17A0B985" w14:textId="775B12A7" w:rsidR="00382515" w:rsidRDefault="00AF2E1A" w:rsidP="009450B5">
            <w:pPr>
              <w:rPr>
                <w:ins w:id="778" w:author="唐 娜" w:date="2020-05-14T10:25:00Z"/>
                <w:b/>
                <w:bCs/>
              </w:rPr>
            </w:pPr>
            <w:ins w:id="779" w:author="唐 娜" w:date="2020-05-14T10:25:00Z">
              <w:r>
                <w:rPr>
                  <w:rFonts w:hint="eastAsia"/>
                  <w:b/>
                  <w:bCs/>
                </w:rPr>
                <w:t>#include在同一个目录下用双引号，其他情况用&lt;</w:t>
              </w:r>
              <w:r>
                <w:rPr>
                  <w:b/>
                  <w:bCs/>
                </w:rPr>
                <w:t>&gt;</w:t>
              </w:r>
            </w:ins>
          </w:p>
        </w:tc>
        <w:tc>
          <w:tcPr>
            <w:tcW w:w="5324" w:type="dxa"/>
          </w:tcPr>
          <w:p w14:paraId="0BF9DD77" w14:textId="52CEC6E4" w:rsidR="00382515" w:rsidRDefault="00AF2E1A" w:rsidP="009450B5">
            <w:pPr>
              <w:rPr>
                <w:ins w:id="780" w:author="唐 娜" w:date="2020-05-14T10:25:00Z"/>
                <w:b/>
                <w:bCs/>
              </w:rPr>
            </w:pPr>
            <w:ins w:id="781" w:author="唐 娜" w:date="2020-05-14T10:25:00Z">
              <w:r>
                <w:rPr>
                  <w:rFonts w:hint="eastAsia"/>
                  <w:b/>
                  <w:bCs/>
                </w:rPr>
                <w:t>#</w:t>
              </w:r>
              <w:r>
                <w:rPr>
                  <w:b/>
                  <w:bCs/>
                </w:rPr>
                <w:t xml:space="preserve">include </w:t>
              </w:r>
            </w:ins>
          </w:p>
        </w:tc>
      </w:tr>
      <w:tr w:rsidR="00382515" w14:paraId="7B6BBFD0" w14:textId="77777777" w:rsidTr="00795F9C">
        <w:trPr>
          <w:ins w:id="782" w:author="唐 娜" w:date="2020-05-14T10:25:00Z"/>
        </w:trPr>
        <w:tc>
          <w:tcPr>
            <w:tcW w:w="2972" w:type="dxa"/>
          </w:tcPr>
          <w:p w14:paraId="01833746" w14:textId="19832366" w:rsidR="00382515" w:rsidRDefault="00AF2E1A" w:rsidP="009450B5">
            <w:pPr>
              <w:rPr>
                <w:ins w:id="783" w:author="唐 娜" w:date="2020-05-14T10:25:00Z"/>
                <w:b/>
                <w:bCs/>
              </w:rPr>
            </w:pPr>
            <w:ins w:id="784" w:author="唐 娜" w:date="2020-05-14T10:25:00Z">
              <w:r>
                <w:rPr>
                  <w:rFonts w:hint="eastAsia"/>
                  <w:b/>
                  <w:bCs/>
                </w:rPr>
                <w:t>宏定义大写格式，为头文件所定义的宏后面要加上下划线</w:t>
              </w:r>
            </w:ins>
          </w:p>
        </w:tc>
        <w:tc>
          <w:tcPr>
            <w:tcW w:w="5324" w:type="dxa"/>
          </w:tcPr>
          <w:p w14:paraId="21EC259D" w14:textId="77777777" w:rsidR="00382515" w:rsidRDefault="00382515" w:rsidP="009450B5">
            <w:pPr>
              <w:rPr>
                <w:ins w:id="785" w:author="唐 娜" w:date="2020-05-14T10:25:00Z"/>
                <w:b/>
                <w:bCs/>
              </w:rPr>
            </w:pPr>
          </w:p>
        </w:tc>
      </w:tr>
      <w:tr w:rsidR="00382515" w14:paraId="58F5AA35" w14:textId="77777777" w:rsidTr="00795F9C">
        <w:trPr>
          <w:ins w:id="786" w:author="唐 娜" w:date="2020-05-14T10:25:00Z"/>
        </w:trPr>
        <w:tc>
          <w:tcPr>
            <w:tcW w:w="2972" w:type="dxa"/>
          </w:tcPr>
          <w:p w14:paraId="7B44A234" w14:textId="70C71FF3" w:rsidR="00382515" w:rsidRDefault="0018691C" w:rsidP="009450B5">
            <w:pPr>
              <w:rPr>
                <w:ins w:id="787" w:author="唐 娜" w:date="2020-05-14T10:25:00Z"/>
                <w:b/>
                <w:bCs/>
              </w:rPr>
            </w:pPr>
            <w:ins w:id="788" w:author="唐 娜" w:date="2020-05-14T10:25:00Z">
              <w:r>
                <w:rPr>
                  <w:rFonts w:hint="eastAsia"/>
                  <w:b/>
                  <w:bCs/>
                </w:rPr>
                <w:t>命名空间：多于一个单词的，单词之间应该用下划线连接</w:t>
              </w:r>
            </w:ins>
          </w:p>
        </w:tc>
        <w:tc>
          <w:tcPr>
            <w:tcW w:w="5324" w:type="dxa"/>
          </w:tcPr>
          <w:p w14:paraId="130F9C8E" w14:textId="77777777" w:rsidR="00382515" w:rsidRDefault="00382515" w:rsidP="009450B5">
            <w:pPr>
              <w:rPr>
                <w:ins w:id="789" w:author="唐 娜" w:date="2020-05-14T10:25:00Z"/>
                <w:b/>
                <w:bCs/>
              </w:rPr>
            </w:pPr>
          </w:p>
        </w:tc>
      </w:tr>
      <w:tr w:rsidR="00382515" w14:paraId="1D1E58F7" w14:textId="77777777" w:rsidTr="00795F9C">
        <w:trPr>
          <w:ins w:id="790" w:author="唐 娜" w:date="2020-05-14T10:25:00Z"/>
        </w:trPr>
        <w:tc>
          <w:tcPr>
            <w:tcW w:w="2972" w:type="dxa"/>
          </w:tcPr>
          <w:p w14:paraId="7A33276D" w14:textId="75F895CF" w:rsidR="00382515" w:rsidRDefault="0018691C" w:rsidP="009450B5">
            <w:pPr>
              <w:rPr>
                <w:ins w:id="791" w:author="唐 娜" w:date="2020-05-14T10:25:00Z"/>
                <w:b/>
                <w:bCs/>
              </w:rPr>
            </w:pPr>
            <w:ins w:id="792" w:author="唐 娜" w:date="2020-05-14T10:25:00Z">
              <w:r>
                <w:rPr>
                  <w:rFonts w:hint="eastAsia"/>
                  <w:b/>
                  <w:bCs/>
                </w:rPr>
                <w:t>类/结构命名</w:t>
              </w:r>
            </w:ins>
          </w:p>
        </w:tc>
        <w:tc>
          <w:tcPr>
            <w:tcW w:w="5324" w:type="dxa"/>
          </w:tcPr>
          <w:p w14:paraId="177C7843" w14:textId="314A625C" w:rsidR="00382515" w:rsidRDefault="0018691C" w:rsidP="009450B5">
            <w:pPr>
              <w:rPr>
                <w:ins w:id="793" w:author="唐 娜" w:date="2020-05-14T10:25:00Z"/>
                <w:b/>
                <w:bCs/>
              </w:rPr>
            </w:pPr>
            <w:ins w:id="794" w:author="唐 娜" w:date="2020-05-14T10:25:00Z">
              <w:r>
                <w:rPr>
                  <w:rFonts w:hint="eastAsia"/>
                  <w:b/>
                  <w:bCs/>
                </w:rPr>
                <w:t>驼峰命名|如果包含缩写，缩写部分全部大写。</w:t>
              </w:r>
              <w:r w:rsidR="0016304F">
                <w:rPr>
                  <w:rFonts w:hint="eastAsia"/>
                  <w:b/>
                  <w:bCs/>
                </w:rPr>
                <w:t>类名和结构名最好是名词组成的名字</w:t>
              </w:r>
            </w:ins>
          </w:p>
        </w:tc>
      </w:tr>
      <w:tr w:rsidR="00382515" w14:paraId="5F4BDD90" w14:textId="77777777" w:rsidTr="00795F9C">
        <w:trPr>
          <w:ins w:id="795" w:author="唐 娜" w:date="2020-05-14T10:25:00Z"/>
        </w:trPr>
        <w:tc>
          <w:tcPr>
            <w:tcW w:w="2972" w:type="dxa"/>
          </w:tcPr>
          <w:p w14:paraId="2C985933" w14:textId="7306CAA5" w:rsidR="00382515" w:rsidRDefault="0016304F" w:rsidP="009450B5">
            <w:pPr>
              <w:rPr>
                <w:ins w:id="796" w:author="唐 娜" w:date="2020-05-14T10:25:00Z"/>
                <w:b/>
                <w:bCs/>
              </w:rPr>
            </w:pPr>
            <w:ins w:id="797" w:author="唐 娜" w:date="2020-05-14T10:25:00Z">
              <w:r>
                <w:rPr>
                  <w:rFonts w:hint="eastAsia"/>
                  <w:b/>
                  <w:bCs/>
                </w:rPr>
                <w:t>函数和成员函数命名</w:t>
              </w:r>
            </w:ins>
          </w:p>
        </w:tc>
        <w:tc>
          <w:tcPr>
            <w:tcW w:w="5324" w:type="dxa"/>
          </w:tcPr>
          <w:p w14:paraId="6BA2CAD2" w14:textId="77777777" w:rsidR="00382515" w:rsidRDefault="00382515" w:rsidP="009450B5">
            <w:pPr>
              <w:rPr>
                <w:ins w:id="798" w:author="唐 娜" w:date="2020-05-14T10:25:00Z"/>
                <w:b/>
                <w:bCs/>
              </w:rPr>
            </w:pPr>
          </w:p>
        </w:tc>
      </w:tr>
      <w:tr w:rsidR="0016304F" w14:paraId="5BE9DE9D" w14:textId="77777777" w:rsidTr="00795F9C">
        <w:trPr>
          <w:ins w:id="799" w:author="唐 娜" w:date="2020-05-14T10:25:00Z"/>
        </w:trPr>
        <w:tc>
          <w:tcPr>
            <w:tcW w:w="2972" w:type="dxa"/>
          </w:tcPr>
          <w:p w14:paraId="56737FFA" w14:textId="42A3BCBA" w:rsidR="0016304F" w:rsidRDefault="0016304F" w:rsidP="0016304F">
            <w:pPr>
              <w:jc w:val="left"/>
              <w:rPr>
                <w:ins w:id="800" w:author="唐 娜" w:date="2020-05-14T10:25:00Z"/>
                <w:b/>
                <w:bCs/>
              </w:rPr>
            </w:pPr>
            <w:ins w:id="801" w:author="唐 娜" w:date="2020-05-14T10:25:00Z">
              <w:r>
                <w:rPr>
                  <w:rFonts w:hint="eastAsia"/>
                  <w:b/>
                  <w:bCs/>
                </w:rPr>
                <w:t>变量命名</w:t>
              </w:r>
            </w:ins>
          </w:p>
        </w:tc>
        <w:tc>
          <w:tcPr>
            <w:tcW w:w="5324" w:type="dxa"/>
          </w:tcPr>
          <w:p w14:paraId="28017B74" w14:textId="77777777" w:rsidR="0016304F" w:rsidRDefault="0016304F" w:rsidP="009450B5">
            <w:pPr>
              <w:rPr>
                <w:ins w:id="802" w:author="唐 娜" w:date="2020-05-14T10:25:00Z"/>
                <w:b/>
                <w:bCs/>
              </w:rPr>
            </w:pPr>
          </w:p>
        </w:tc>
      </w:tr>
      <w:tr w:rsidR="0016304F" w14:paraId="4F279241" w14:textId="77777777" w:rsidTr="00795F9C">
        <w:trPr>
          <w:ins w:id="803" w:author="唐 娜" w:date="2020-05-14T10:25:00Z"/>
        </w:trPr>
        <w:tc>
          <w:tcPr>
            <w:tcW w:w="2972" w:type="dxa"/>
          </w:tcPr>
          <w:p w14:paraId="2CFD63FF" w14:textId="5AD9A658" w:rsidR="0016304F" w:rsidRDefault="0016304F" w:rsidP="0016304F">
            <w:pPr>
              <w:jc w:val="left"/>
              <w:rPr>
                <w:ins w:id="804" w:author="唐 娜" w:date="2020-05-14T10:25:00Z"/>
                <w:b/>
                <w:bCs/>
              </w:rPr>
            </w:pPr>
            <w:ins w:id="805" w:author="唐 娜" w:date="2020-05-14T10:25:00Z">
              <w:r>
                <w:rPr>
                  <w:rFonts w:hint="eastAsia"/>
                  <w:b/>
                  <w:bCs/>
                </w:rPr>
                <w:t>常量命名</w:t>
              </w:r>
            </w:ins>
          </w:p>
        </w:tc>
        <w:tc>
          <w:tcPr>
            <w:tcW w:w="5324" w:type="dxa"/>
          </w:tcPr>
          <w:p w14:paraId="0FF1ED41" w14:textId="77777777" w:rsidR="0016304F" w:rsidRDefault="0016304F" w:rsidP="009450B5">
            <w:pPr>
              <w:rPr>
                <w:ins w:id="806" w:author="唐 娜" w:date="2020-05-14T10:25:00Z"/>
                <w:b/>
                <w:bCs/>
              </w:rPr>
            </w:pPr>
          </w:p>
        </w:tc>
      </w:tr>
      <w:tr w:rsidR="00795F9C" w14:paraId="23BEECE1" w14:textId="77777777" w:rsidTr="00795F9C">
        <w:trPr>
          <w:ins w:id="807" w:author="唐 娜" w:date="2020-05-14T10:25:00Z"/>
        </w:trPr>
        <w:tc>
          <w:tcPr>
            <w:tcW w:w="2972" w:type="dxa"/>
          </w:tcPr>
          <w:p w14:paraId="59B7667F" w14:textId="375FA86B" w:rsidR="00795F9C" w:rsidRDefault="00795F9C" w:rsidP="0016304F">
            <w:pPr>
              <w:jc w:val="left"/>
              <w:rPr>
                <w:ins w:id="808" w:author="唐 娜" w:date="2020-05-14T10:25:00Z"/>
                <w:b/>
                <w:bCs/>
              </w:rPr>
            </w:pPr>
            <w:ins w:id="809" w:author="唐 娜" w:date="2020-05-14T10:25:00Z">
              <w:r>
                <w:rPr>
                  <w:rFonts w:hint="eastAsia"/>
                  <w:b/>
                  <w:bCs/>
                </w:rPr>
                <w:t>迭代子变量命名</w:t>
              </w:r>
            </w:ins>
          </w:p>
        </w:tc>
        <w:tc>
          <w:tcPr>
            <w:tcW w:w="5324" w:type="dxa"/>
          </w:tcPr>
          <w:p w14:paraId="6BE3F871" w14:textId="368065EC" w:rsidR="00795F9C" w:rsidRDefault="00795F9C" w:rsidP="009450B5">
            <w:pPr>
              <w:rPr>
                <w:ins w:id="810" w:author="唐 娜" w:date="2020-05-14T10:25:00Z"/>
                <w:b/>
                <w:bCs/>
              </w:rPr>
            </w:pPr>
            <w:ins w:id="811" w:author="唐 娜" w:date="2020-05-14T10:25:00Z">
              <w:r>
                <w:rPr>
                  <w:rFonts w:hint="eastAsia"/>
                  <w:b/>
                  <w:bCs/>
                </w:rPr>
                <w:t>名字应该大写</w:t>
              </w:r>
            </w:ins>
          </w:p>
        </w:tc>
      </w:tr>
      <w:tr w:rsidR="00795F9C" w14:paraId="1B6DCEE7" w14:textId="77777777" w:rsidTr="00795F9C">
        <w:trPr>
          <w:ins w:id="812" w:author="唐 娜" w:date="2020-05-14T10:25:00Z"/>
        </w:trPr>
        <w:tc>
          <w:tcPr>
            <w:tcW w:w="2972" w:type="dxa"/>
          </w:tcPr>
          <w:p w14:paraId="044BF423" w14:textId="11C15D24" w:rsidR="00795F9C" w:rsidRDefault="00795F9C" w:rsidP="0016304F">
            <w:pPr>
              <w:jc w:val="left"/>
              <w:rPr>
                <w:ins w:id="813" w:author="唐 娜" w:date="2020-05-14T10:25:00Z"/>
                <w:b/>
                <w:bCs/>
              </w:rPr>
            </w:pPr>
            <w:ins w:id="814" w:author="唐 娜" w:date="2020-05-14T10:25:00Z">
              <w:r>
                <w:rPr>
                  <w:rFonts w:hint="eastAsia"/>
                  <w:b/>
                  <w:bCs/>
                </w:rPr>
                <w:t>常量命名</w:t>
              </w:r>
            </w:ins>
          </w:p>
        </w:tc>
        <w:tc>
          <w:tcPr>
            <w:tcW w:w="5324" w:type="dxa"/>
          </w:tcPr>
          <w:p w14:paraId="70E1A46D" w14:textId="653A5092" w:rsidR="00795F9C" w:rsidRDefault="00795F9C" w:rsidP="009450B5">
            <w:pPr>
              <w:rPr>
                <w:ins w:id="815" w:author="唐 娜" w:date="2020-05-14T10:25:00Z"/>
                <w:b/>
                <w:bCs/>
              </w:rPr>
            </w:pPr>
            <w:ins w:id="816" w:author="唐 娜" w:date="2020-05-14T10:25:00Z">
              <w:r>
                <w:rPr>
                  <w:rFonts w:hint="eastAsia"/>
                  <w:b/>
                  <w:bCs/>
                </w:rPr>
                <w:t>常量的名字</w:t>
              </w:r>
            </w:ins>
          </w:p>
        </w:tc>
      </w:tr>
      <w:tr w:rsidR="00795F9C" w14:paraId="68BE2060" w14:textId="77777777" w:rsidTr="00795F9C">
        <w:trPr>
          <w:ins w:id="817" w:author="唐 娜" w:date="2020-05-14T10:25:00Z"/>
        </w:trPr>
        <w:tc>
          <w:tcPr>
            <w:tcW w:w="2972" w:type="dxa"/>
          </w:tcPr>
          <w:p w14:paraId="6DED7BCF" w14:textId="0FEE43F0" w:rsidR="00795F9C" w:rsidRDefault="00795F9C" w:rsidP="0016304F">
            <w:pPr>
              <w:jc w:val="left"/>
              <w:rPr>
                <w:ins w:id="818" w:author="唐 娜" w:date="2020-05-14T10:25:00Z"/>
                <w:b/>
                <w:bCs/>
              </w:rPr>
            </w:pPr>
            <w:ins w:id="819" w:author="唐 娜" w:date="2020-05-14T10:25:00Z">
              <w:r>
                <w:rPr>
                  <w:rFonts w:hint="eastAsia"/>
                  <w:b/>
                  <w:bCs/>
                </w:rPr>
                <w:t>成员变量命名</w:t>
              </w:r>
            </w:ins>
          </w:p>
        </w:tc>
        <w:tc>
          <w:tcPr>
            <w:tcW w:w="5324" w:type="dxa"/>
          </w:tcPr>
          <w:p w14:paraId="4AB3A497" w14:textId="069EC8C9" w:rsidR="00795F9C" w:rsidRDefault="00795F9C" w:rsidP="009450B5">
            <w:pPr>
              <w:rPr>
                <w:ins w:id="820" w:author="唐 娜" w:date="2020-05-14T10:25:00Z"/>
                <w:b/>
                <w:bCs/>
              </w:rPr>
            </w:pPr>
            <w:ins w:id="821" w:author="唐 娜" w:date="2020-05-14T10:25:00Z">
              <w:r>
                <w:rPr>
                  <w:rFonts w:hint="eastAsia"/>
                  <w:b/>
                  <w:bCs/>
                </w:rPr>
                <w:t>类的成员变量命名单词之间用下划线隔开并且以下划线结尾。</w:t>
              </w:r>
            </w:ins>
          </w:p>
        </w:tc>
      </w:tr>
      <w:tr w:rsidR="0016304F" w14:paraId="348C2D1A" w14:textId="77777777" w:rsidTr="00795F9C">
        <w:trPr>
          <w:ins w:id="822" w:author="唐 娜" w:date="2020-05-14T10:25:00Z"/>
        </w:trPr>
        <w:tc>
          <w:tcPr>
            <w:tcW w:w="2972" w:type="dxa"/>
          </w:tcPr>
          <w:p w14:paraId="12480C27" w14:textId="6F33B9D8" w:rsidR="0016304F" w:rsidRDefault="0016304F" w:rsidP="0016304F">
            <w:pPr>
              <w:jc w:val="left"/>
              <w:rPr>
                <w:ins w:id="823" w:author="唐 娜" w:date="2020-05-14T10:25:00Z"/>
                <w:b/>
                <w:bCs/>
              </w:rPr>
            </w:pPr>
            <w:ins w:id="824" w:author="唐 娜" w:date="2020-05-14T10:25:00Z">
              <w:r>
                <w:rPr>
                  <w:rFonts w:hint="eastAsia"/>
                  <w:b/>
                  <w:bCs/>
                </w:rPr>
                <w:t>R</w:t>
              </w:r>
              <w:r>
                <w:rPr>
                  <w:b/>
                  <w:bCs/>
                </w:rPr>
                <w:t>e</w:t>
              </w:r>
              <w:r>
                <w:rPr>
                  <w:rFonts w:hint="eastAsia"/>
                  <w:b/>
                  <w:bCs/>
                </w:rPr>
                <w:t>turn语句</w:t>
              </w:r>
            </w:ins>
          </w:p>
        </w:tc>
        <w:tc>
          <w:tcPr>
            <w:tcW w:w="5324" w:type="dxa"/>
          </w:tcPr>
          <w:p w14:paraId="7106FFB1" w14:textId="77777777" w:rsidR="0016304F" w:rsidRDefault="0016304F" w:rsidP="009450B5">
            <w:pPr>
              <w:rPr>
                <w:ins w:id="825" w:author="唐 娜" w:date="2020-05-14T10:25:00Z"/>
                <w:b/>
                <w:bCs/>
              </w:rPr>
            </w:pPr>
          </w:p>
        </w:tc>
      </w:tr>
      <w:tr w:rsidR="0016304F" w14:paraId="03CC4C87" w14:textId="77777777" w:rsidTr="00795F9C">
        <w:trPr>
          <w:ins w:id="826" w:author="唐 娜" w:date="2020-05-14T10:25:00Z"/>
        </w:trPr>
        <w:tc>
          <w:tcPr>
            <w:tcW w:w="2972" w:type="dxa"/>
          </w:tcPr>
          <w:p w14:paraId="2B3F46BF" w14:textId="77777777" w:rsidR="0016304F" w:rsidRDefault="0016304F" w:rsidP="0016304F">
            <w:pPr>
              <w:jc w:val="left"/>
              <w:rPr>
                <w:ins w:id="827" w:author="唐 娜" w:date="2020-05-14T10:25:00Z"/>
                <w:b/>
                <w:bCs/>
              </w:rPr>
            </w:pPr>
          </w:p>
        </w:tc>
        <w:tc>
          <w:tcPr>
            <w:tcW w:w="5324" w:type="dxa"/>
          </w:tcPr>
          <w:p w14:paraId="3589D565" w14:textId="77777777" w:rsidR="0016304F" w:rsidRDefault="0016304F" w:rsidP="009450B5">
            <w:pPr>
              <w:rPr>
                <w:ins w:id="828" w:author="唐 娜" w:date="2020-05-14T10:25:00Z"/>
                <w:b/>
                <w:bCs/>
              </w:rPr>
            </w:pPr>
          </w:p>
        </w:tc>
      </w:tr>
      <w:tr w:rsidR="0016304F" w14:paraId="5E011826" w14:textId="77777777" w:rsidTr="00795F9C">
        <w:trPr>
          <w:ins w:id="829" w:author="唐 娜" w:date="2020-05-14T10:25:00Z"/>
        </w:trPr>
        <w:tc>
          <w:tcPr>
            <w:tcW w:w="2972" w:type="dxa"/>
          </w:tcPr>
          <w:p w14:paraId="1CAA313B" w14:textId="77777777" w:rsidR="0016304F" w:rsidRDefault="0016304F" w:rsidP="0016304F">
            <w:pPr>
              <w:jc w:val="left"/>
              <w:rPr>
                <w:ins w:id="830" w:author="唐 娜" w:date="2020-05-14T10:25:00Z"/>
                <w:b/>
                <w:bCs/>
              </w:rPr>
            </w:pPr>
          </w:p>
        </w:tc>
        <w:tc>
          <w:tcPr>
            <w:tcW w:w="5324" w:type="dxa"/>
          </w:tcPr>
          <w:p w14:paraId="482F69F8" w14:textId="77777777" w:rsidR="0016304F" w:rsidRDefault="0016304F" w:rsidP="009450B5">
            <w:pPr>
              <w:rPr>
                <w:ins w:id="831" w:author="唐 娜" w:date="2020-05-14T10:25:00Z"/>
                <w:b/>
                <w:bCs/>
              </w:rPr>
            </w:pPr>
          </w:p>
        </w:tc>
      </w:tr>
      <w:tr w:rsidR="0016304F" w14:paraId="54BC3D1D" w14:textId="77777777" w:rsidTr="00795F9C">
        <w:trPr>
          <w:ins w:id="832" w:author="唐 娜" w:date="2020-05-14T10:25:00Z"/>
        </w:trPr>
        <w:tc>
          <w:tcPr>
            <w:tcW w:w="2972" w:type="dxa"/>
          </w:tcPr>
          <w:p w14:paraId="226492ED" w14:textId="77777777" w:rsidR="0016304F" w:rsidRDefault="0016304F" w:rsidP="0016304F">
            <w:pPr>
              <w:jc w:val="left"/>
              <w:rPr>
                <w:ins w:id="833" w:author="唐 娜" w:date="2020-05-14T10:25:00Z"/>
                <w:b/>
                <w:bCs/>
              </w:rPr>
            </w:pPr>
          </w:p>
        </w:tc>
        <w:tc>
          <w:tcPr>
            <w:tcW w:w="5324" w:type="dxa"/>
          </w:tcPr>
          <w:p w14:paraId="0765500A" w14:textId="77777777" w:rsidR="0016304F" w:rsidRDefault="0016304F" w:rsidP="009450B5">
            <w:pPr>
              <w:rPr>
                <w:ins w:id="834" w:author="唐 娜" w:date="2020-05-14T10:25:00Z"/>
                <w:b/>
                <w:bCs/>
              </w:rPr>
            </w:pPr>
          </w:p>
        </w:tc>
      </w:tr>
      <w:tr w:rsidR="0016304F" w14:paraId="2A01D46A" w14:textId="77777777" w:rsidTr="00795F9C">
        <w:trPr>
          <w:ins w:id="835" w:author="唐 娜" w:date="2020-05-14T10:25:00Z"/>
        </w:trPr>
        <w:tc>
          <w:tcPr>
            <w:tcW w:w="2972" w:type="dxa"/>
          </w:tcPr>
          <w:p w14:paraId="2A835AED" w14:textId="77777777" w:rsidR="0016304F" w:rsidRDefault="0016304F" w:rsidP="0016304F">
            <w:pPr>
              <w:jc w:val="left"/>
              <w:rPr>
                <w:ins w:id="836" w:author="唐 娜" w:date="2020-05-14T10:25:00Z"/>
                <w:b/>
                <w:bCs/>
              </w:rPr>
            </w:pPr>
          </w:p>
        </w:tc>
        <w:tc>
          <w:tcPr>
            <w:tcW w:w="5324" w:type="dxa"/>
          </w:tcPr>
          <w:p w14:paraId="0C440F0B" w14:textId="77777777" w:rsidR="0016304F" w:rsidRDefault="0016304F" w:rsidP="009450B5">
            <w:pPr>
              <w:rPr>
                <w:ins w:id="837" w:author="唐 娜" w:date="2020-05-14T10:25:00Z"/>
                <w:b/>
                <w:bCs/>
              </w:rPr>
            </w:pPr>
          </w:p>
        </w:tc>
      </w:tr>
      <w:tr w:rsidR="0016304F" w14:paraId="40C4D11B" w14:textId="77777777" w:rsidTr="00795F9C">
        <w:trPr>
          <w:ins w:id="838" w:author="唐 娜" w:date="2020-05-14T10:25:00Z"/>
        </w:trPr>
        <w:tc>
          <w:tcPr>
            <w:tcW w:w="2972" w:type="dxa"/>
          </w:tcPr>
          <w:p w14:paraId="2148F775" w14:textId="77777777" w:rsidR="0016304F" w:rsidRDefault="0016304F" w:rsidP="0016304F">
            <w:pPr>
              <w:jc w:val="left"/>
              <w:rPr>
                <w:ins w:id="839" w:author="唐 娜" w:date="2020-05-14T10:25:00Z"/>
                <w:b/>
                <w:bCs/>
              </w:rPr>
            </w:pPr>
          </w:p>
        </w:tc>
        <w:tc>
          <w:tcPr>
            <w:tcW w:w="5324" w:type="dxa"/>
          </w:tcPr>
          <w:p w14:paraId="074A199A" w14:textId="77777777" w:rsidR="0016304F" w:rsidRDefault="0016304F" w:rsidP="009450B5">
            <w:pPr>
              <w:rPr>
                <w:ins w:id="840" w:author="唐 娜" w:date="2020-05-14T10:25:00Z"/>
                <w:b/>
                <w:bCs/>
              </w:rPr>
            </w:pPr>
          </w:p>
        </w:tc>
      </w:tr>
      <w:tr w:rsidR="0016304F" w14:paraId="6E91DE1D" w14:textId="77777777" w:rsidTr="00795F9C">
        <w:trPr>
          <w:ins w:id="841" w:author="唐 娜" w:date="2020-05-14T10:25:00Z"/>
        </w:trPr>
        <w:tc>
          <w:tcPr>
            <w:tcW w:w="2972" w:type="dxa"/>
          </w:tcPr>
          <w:p w14:paraId="313A9B18" w14:textId="77777777" w:rsidR="0016304F" w:rsidRDefault="0016304F" w:rsidP="0016304F">
            <w:pPr>
              <w:jc w:val="left"/>
              <w:rPr>
                <w:ins w:id="842" w:author="唐 娜" w:date="2020-05-14T10:25:00Z"/>
                <w:b/>
                <w:bCs/>
              </w:rPr>
            </w:pPr>
          </w:p>
        </w:tc>
        <w:tc>
          <w:tcPr>
            <w:tcW w:w="5324" w:type="dxa"/>
          </w:tcPr>
          <w:p w14:paraId="305CAE27" w14:textId="77777777" w:rsidR="0016304F" w:rsidRDefault="0016304F" w:rsidP="009450B5">
            <w:pPr>
              <w:rPr>
                <w:ins w:id="843" w:author="唐 娜" w:date="2020-05-14T10:25:00Z"/>
                <w:b/>
                <w:bCs/>
              </w:rPr>
            </w:pPr>
          </w:p>
        </w:tc>
      </w:tr>
      <w:tr w:rsidR="0016304F" w14:paraId="3451C181" w14:textId="77777777" w:rsidTr="00795F9C">
        <w:trPr>
          <w:ins w:id="844" w:author="唐 娜" w:date="2020-05-14T10:25:00Z"/>
        </w:trPr>
        <w:tc>
          <w:tcPr>
            <w:tcW w:w="2972" w:type="dxa"/>
          </w:tcPr>
          <w:p w14:paraId="1A9AB8B1" w14:textId="77777777" w:rsidR="0016304F" w:rsidRDefault="0016304F" w:rsidP="0016304F">
            <w:pPr>
              <w:jc w:val="left"/>
              <w:rPr>
                <w:ins w:id="845" w:author="唐 娜" w:date="2020-05-14T10:25:00Z"/>
                <w:b/>
                <w:bCs/>
              </w:rPr>
            </w:pPr>
          </w:p>
        </w:tc>
        <w:tc>
          <w:tcPr>
            <w:tcW w:w="5324" w:type="dxa"/>
          </w:tcPr>
          <w:p w14:paraId="3CAC2D47" w14:textId="77777777" w:rsidR="0016304F" w:rsidRDefault="0016304F" w:rsidP="009450B5">
            <w:pPr>
              <w:rPr>
                <w:ins w:id="846" w:author="唐 娜" w:date="2020-05-14T10:25:00Z"/>
                <w:b/>
                <w:bCs/>
              </w:rPr>
            </w:pPr>
          </w:p>
        </w:tc>
      </w:tr>
      <w:tr w:rsidR="0016304F" w14:paraId="2A34ED5E" w14:textId="77777777" w:rsidTr="00795F9C">
        <w:trPr>
          <w:ins w:id="847" w:author="唐 娜" w:date="2020-05-14T10:25:00Z"/>
        </w:trPr>
        <w:tc>
          <w:tcPr>
            <w:tcW w:w="2972" w:type="dxa"/>
          </w:tcPr>
          <w:p w14:paraId="28EAA396" w14:textId="77777777" w:rsidR="0016304F" w:rsidRDefault="0016304F" w:rsidP="0016304F">
            <w:pPr>
              <w:jc w:val="left"/>
              <w:rPr>
                <w:ins w:id="848" w:author="唐 娜" w:date="2020-05-14T10:25:00Z"/>
                <w:b/>
                <w:bCs/>
              </w:rPr>
            </w:pPr>
          </w:p>
        </w:tc>
        <w:tc>
          <w:tcPr>
            <w:tcW w:w="5324" w:type="dxa"/>
          </w:tcPr>
          <w:p w14:paraId="4C9278E6" w14:textId="77777777" w:rsidR="0016304F" w:rsidRDefault="0016304F" w:rsidP="009450B5">
            <w:pPr>
              <w:rPr>
                <w:ins w:id="849" w:author="唐 娜" w:date="2020-05-14T10:25:00Z"/>
                <w:b/>
                <w:bCs/>
              </w:rPr>
            </w:pPr>
          </w:p>
        </w:tc>
      </w:tr>
      <w:tr w:rsidR="0016304F" w14:paraId="1092ED6C" w14:textId="77777777" w:rsidTr="00795F9C">
        <w:trPr>
          <w:ins w:id="850" w:author="唐 娜" w:date="2020-05-14T10:25:00Z"/>
        </w:trPr>
        <w:tc>
          <w:tcPr>
            <w:tcW w:w="2972" w:type="dxa"/>
          </w:tcPr>
          <w:p w14:paraId="48984D52" w14:textId="77777777" w:rsidR="0016304F" w:rsidRDefault="0016304F" w:rsidP="0016304F">
            <w:pPr>
              <w:jc w:val="left"/>
              <w:rPr>
                <w:ins w:id="851" w:author="唐 娜" w:date="2020-05-14T10:25:00Z"/>
                <w:b/>
                <w:bCs/>
              </w:rPr>
            </w:pPr>
          </w:p>
        </w:tc>
        <w:tc>
          <w:tcPr>
            <w:tcW w:w="5324" w:type="dxa"/>
          </w:tcPr>
          <w:p w14:paraId="15DB13CA" w14:textId="77777777" w:rsidR="0016304F" w:rsidRDefault="0016304F" w:rsidP="009450B5">
            <w:pPr>
              <w:rPr>
                <w:ins w:id="852" w:author="唐 娜" w:date="2020-05-14T10:25:00Z"/>
                <w:b/>
                <w:bCs/>
              </w:rPr>
            </w:pPr>
          </w:p>
        </w:tc>
      </w:tr>
      <w:tr w:rsidR="0016304F" w14:paraId="221CE587" w14:textId="77777777" w:rsidTr="00795F9C">
        <w:trPr>
          <w:ins w:id="853" w:author="唐 娜" w:date="2020-05-14T10:25:00Z"/>
        </w:trPr>
        <w:tc>
          <w:tcPr>
            <w:tcW w:w="2972" w:type="dxa"/>
          </w:tcPr>
          <w:p w14:paraId="0F382FC0" w14:textId="77777777" w:rsidR="0016304F" w:rsidRDefault="0016304F" w:rsidP="0016304F">
            <w:pPr>
              <w:jc w:val="left"/>
              <w:rPr>
                <w:ins w:id="854" w:author="唐 娜" w:date="2020-05-14T10:25:00Z"/>
                <w:b/>
                <w:bCs/>
              </w:rPr>
            </w:pPr>
          </w:p>
        </w:tc>
        <w:tc>
          <w:tcPr>
            <w:tcW w:w="5324" w:type="dxa"/>
          </w:tcPr>
          <w:p w14:paraId="798C9AD5" w14:textId="77777777" w:rsidR="0016304F" w:rsidRDefault="0016304F" w:rsidP="009450B5">
            <w:pPr>
              <w:rPr>
                <w:ins w:id="855" w:author="唐 娜" w:date="2020-05-14T10:25:00Z"/>
                <w:b/>
                <w:bCs/>
              </w:rPr>
            </w:pPr>
          </w:p>
        </w:tc>
      </w:tr>
      <w:tr w:rsidR="0016304F" w14:paraId="160D0F8D" w14:textId="77777777" w:rsidTr="00795F9C">
        <w:trPr>
          <w:ins w:id="856" w:author="唐 娜" w:date="2020-05-14T10:25:00Z"/>
        </w:trPr>
        <w:tc>
          <w:tcPr>
            <w:tcW w:w="2972" w:type="dxa"/>
          </w:tcPr>
          <w:p w14:paraId="778896E4" w14:textId="77777777" w:rsidR="0016304F" w:rsidRDefault="0016304F" w:rsidP="0016304F">
            <w:pPr>
              <w:jc w:val="left"/>
              <w:rPr>
                <w:ins w:id="857" w:author="唐 娜" w:date="2020-05-14T10:25:00Z"/>
                <w:b/>
                <w:bCs/>
              </w:rPr>
            </w:pPr>
          </w:p>
        </w:tc>
        <w:tc>
          <w:tcPr>
            <w:tcW w:w="5324" w:type="dxa"/>
          </w:tcPr>
          <w:p w14:paraId="4E11A5A8" w14:textId="77777777" w:rsidR="0016304F" w:rsidRDefault="0016304F" w:rsidP="009450B5">
            <w:pPr>
              <w:rPr>
                <w:ins w:id="858" w:author="唐 娜" w:date="2020-05-14T10:25:00Z"/>
                <w:b/>
                <w:bCs/>
              </w:rPr>
            </w:pPr>
          </w:p>
        </w:tc>
      </w:tr>
    </w:tbl>
    <w:p w14:paraId="7F8B8CEE" w14:textId="77777777" w:rsidR="00382515" w:rsidRDefault="00382515" w:rsidP="009450B5">
      <w:pPr>
        <w:rPr>
          <w:ins w:id="859" w:author="唐 娜" w:date="2020-05-14T10:25:00Z"/>
          <w:b/>
          <w:bCs/>
        </w:rPr>
      </w:pPr>
    </w:p>
    <w:p w14:paraId="1622F3AA" w14:textId="520DF0CB" w:rsidR="00191072" w:rsidRDefault="00191072" w:rsidP="00191072">
      <w:pPr>
        <w:pStyle w:val="3"/>
        <w:rPr>
          <w:ins w:id="860" w:author="唐 娜" w:date="2020-05-14T10:20:00Z"/>
        </w:rPr>
      </w:pPr>
      <w:ins w:id="861" w:author="唐 娜" w:date="2020-05-14T10:20:00Z">
        <w:r>
          <w:rPr>
            <w:rFonts w:hint="eastAsia"/>
          </w:rPr>
          <w:t>P</w:t>
        </w:r>
        <w:r>
          <w:t>CL</w:t>
        </w:r>
        <w:r>
          <w:rPr>
            <w:rFonts w:hint="eastAsia"/>
          </w:rPr>
          <w:t>点云库的公共字段</w:t>
        </w:r>
      </w:ins>
    </w:p>
    <w:p w14:paraId="7BDB7642" w14:textId="4D03F4EE" w:rsidR="00191072" w:rsidRDefault="00191072" w:rsidP="00191072">
      <w:pPr>
        <w:rPr>
          <w:ins w:id="862" w:author="唐 娜" w:date="2020-05-14T10:20:00Z"/>
        </w:rPr>
      </w:pPr>
      <w:ins w:id="863" w:author="唐 娜" w:date="2020-05-14T10:20:00Z">
        <w:r>
          <w:rPr>
            <w:rFonts w:hint="eastAsia"/>
          </w:rPr>
          <w:t>点云类实际上是一个点云容器，这个容器里包含了所</w:t>
        </w:r>
      </w:ins>
      <w:ins w:id="864" w:author="唐 娜" w:date="2020-05-14T10:25:00Z">
        <w:r>
          <w:rPr>
            <w:rFonts w:hint="eastAsia"/>
          </w:rPr>
          <w:t>有</w:t>
        </w:r>
        <w:r w:rsidR="007724AC">
          <w:rPr>
            <w:rFonts w:hint="eastAsia"/>
          </w:rPr>
          <w:t>点</w:t>
        </w:r>
      </w:ins>
      <w:ins w:id="865" w:author="唐 娜" w:date="2020-05-14T10:20:00Z">
        <w:r>
          <w:rPr>
            <w:rFonts w:hint="eastAsia"/>
          </w:rPr>
          <w:t>有嗲云需要的公共信息，而不管点是什么类型。</w:t>
        </w:r>
      </w:ins>
    </w:p>
    <w:p w14:paraId="2BD823E1" w14:textId="77777777" w:rsidR="00282215" w:rsidRDefault="00282215" w:rsidP="00191072">
      <w:pPr>
        <w:rPr>
          <w:ins w:id="866" w:author="唐 娜" w:date="2020-05-14T10:20:00Z"/>
        </w:rPr>
      </w:pPr>
    </w:p>
    <w:tbl>
      <w:tblPr>
        <w:tblStyle w:val="aa"/>
        <w:tblW w:w="0" w:type="auto"/>
        <w:tblLook w:val="04A0" w:firstRow="1" w:lastRow="0" w:firstColumn="1" w:lastColumn="0" w:noHBand="0" w:noVBand="1"/>
      </w:tblPr>
      <w:tblGrid>
        <w:gridCol w:w="2920"/>
        <w:gridCol w:w="2462"/>
        <w:gridCol w:w="2914"/>
      </w:tblGrid>
      <w:tr w:rsidR="00191072" w14:paraId="01C6AB8F" w14:textId="1DF6488A" w:rsidTr="00282215">
        <w:tc>
          <w:tcPr>
            <w:tcW w:w="2920" w:type="dxa"/>
          </w:tcPr>
          <w:p w14:paraId="7A570332" w14:textId="77842143" w:rsidR="00191072" w:rsidRDefault="00191072" w:rsidP="00191072">
            <w:pPr>
              <w:rPr>
                <w:ins w:id="867" w:author="唐 娜" w:date="2020-05-14T10:20:00Z"/>
              </w:rPr>
            </w:pPr>
          </w:p>
        </w:tc>
        <w:tc>
          <w:tcPr>
            <w:tcW w:w="2462" w:type="dxa"/>
          </w:tcPr>
          <w:p w14:paraId="77228148" w14:textId="6DA5A7CB" w:rsidR="00191072" w:rsidRDefault="00282215" w:rsidP="00191072">
            <w:pPr>
              <w:rPr>
                <w:ins w:id="868" w:author="唐 娜" w:date="2020-05-14T10:20:00Z"/>
              </w:rPr>
            </w:pPr>
            <w:ins w:id="869" w:author="唐 娜" w:date="2020-05-14T10:20:00Z">
              <w:r>
                <w:rPr>
                  <w:rFonts w:hint="eastAsia"/>
                </w:rPr>
                <w:t>字段</w:t>
              </w:r>
            </w:ins>
          </w:p>
        </w:tc>
        <w:tc>
          <w:tcPr>
            <w:tcW w:w="2914" w:type="dxa"/>
          </w:tcPr>
          <w:p w14:paraId="0C49A556" w14:textId="66FF9BD5" w:rsidR="00191072" w:rsidRDefault="00282215" w:rsidP="00191072">
            <w:pPr>
              <w:rPr>
                <w:ins w:id="870" w:author="唐 娜" w:date="2020-05-14T10:20:00Z"/>
              </w:rPr>
            </w:pPr>
            <w:ins w:id="871" w:author="唐 娜" w:date="2020-05-14T10:20:00Z">
              <w:r>
                <w:rPr>
                  <w:rFonts w:hint="eastAsia"/>
                </w:rPr>
                <w:t>功能</w:t>
              </w:r>
            </w:ins>
          </w:p>
        </w:tc>
      </w:tr>
      <w:tr w:rsidR="00282215" w14:paraId="1AB1BA5B" w14:textId="77777777" w:rsidTr="00282215">
        <w:tc>
          <w:tcPr>
            <w:tcW w:w="2920" w:type="dxa"/>
          </w:tcPr>
          <w:p w14:paraId="74C06FEA" w14:textId="4D239683" w:rsidR="00282215" w:rsidRDefault="00282215" w:rsidP="00282215">
            <w:pPr>
              <w:rPr>
                <w:ins w:id="872" w:author="唐 娜" w:date="2020-05-14T10:20:00Z"/>
              </w:rPr>
            </w:pPr>
            <w:ins w:id="873" w:author="唐 娜" w:date="2020-05-14T10:20:00Z">
              <w:r>
                <w:rPr>
                  <w:rFonts w:hint="eastAsia"/>
                </w:rPr>
                <w:t>header</w:t>
              </w:r>
            </w:ins>
          </w:p>
        </w:tc>
        <w:tc>
          <w:tcPr>
            <w:tcW w:w="2462" w:type="dxa"/>
          </w:tcPr>
          <w:p w14:paraId="159255AD" w14:textId="6951F588" w:rsidR="00282215" w:rsidRDefault="00282215" w:rsidP="00282215">
            <w:pPr>
              <w:rPr>
                <w:ins w:id="874" w:author="唐 娜" w:date="2020-05-14T10:20:00Z"/>
              </w:rPr>
            </w:pPr>
            <w:ins w:id="875" w:author="唐 娜" w:date="2020-05-14T10:20:00Z">
              <w:r>
                <w:rPr>
                  <w:rFonts w:hint="eastAsia"/>
                </w:rPr>
                <w:t>p</w:t>
              </w:r>
              <w:r>
                <w:t>cl:PCLHeader</w:t>
              </w:r>
            </w:ins>
          </w:p>
        </w:tc>
        <w:tc>
          <w:tcPr>
            <w:tcW w:w="2914" w:type="dxa"/>
          </w:tcPr>
          <w:p w14:paraId="29ED9674" w14:textId="0845495D" w:rsidR="00282215" w:rsidRDefault="00282215" w:rsidP="00282215">
            <w:pPr>
              <w:rPr>
                <w:ins w:id="876" w:author="唐 娜" w:date="2020-05-14T10:20:00Z"/>
              </w:rPr>
            </w:pPr>
            <w:ins w:id="877" w:author="唐 娜" w:date="2020-05-14T10:20:00Z">
              <w:r>
                <w:rPr>
                  <w:rFonts w:hint="eastAsia"/>
                </w:rPr>
                <w:t>指定点云的获取时间</w:t>
              </w:r>
            </w:ins>
          </w:p>
        </w:tc>
      </w:tr>
      <w:tr w:rsidR="00282215" w14:paraId="7538528F" w14:textId="77777777" w:rsidTr="00282215">
        <w:tc>
          <w:tcPr>
            <w:tcW w:w="2920" w:type="dxa"/>
          </w:tcPr>
          <w:p w14:paraId="45128DCB" w14:textId="77777777" w:rsidR="00282215" w:rsidRDefault="00282215" w:rsidP="00282215">
            <w:pPr>
              <w:rPr>
                <w:ins w:id="878" w:author="唐 娜" w:date="2020-05-14T10:20:00Z"/>
              </w:rPr>
            </w:pPr>
          </w:p>
        </w:tc>
        <w:tc>
          <w:tcPr>
            <w:tcW w:w="2462" w:type="dxa"/>
          </w:tcPr>
          <w:p w14:paraId="73D6704F" w14:textId="77777777" w:rsidR="00282215" w:rsidRDefault="00282215" w:rsidP="00282215">
            <w:pPr>
              <w:rPr>
                <w:ins w:id="879" w:author="唐 娜" w:date="2020-05-14T10:20:00Z"/>
              </w:rPr>
            </w:pPr>
          </w:p>
        </w:tc>
        <w:tc>
          <w:tcPr>
            <w:tcW w:w="2914" w:type="dxa"/>
          </w:tcPr>
          <w:p w14:paraId="049F7AD8" w14:textId="77777777" w:rsidR="00282215" w:rsidRDefault="00282215" w:rsidP="00282215">
            <w:pPr>
              <w:rPr>
                <w:ins w:id="880" w:author="唐 娜" w:date="2020-05-14T10:20:00Z"/>
              </w:rPr>
            </w:pPr>
          </w:p>
        </w:tc>
      </w:tr>
      <w:tr w:rsidR="00282215" w14:paraId="799A6CA4" w14:textId="0058877F" w:rsidTr="00282215">
        <w:tc>
          <w:tcPr>
            <w:tcW w:w="2920" w:type="dxa"/>
          </w:tcPr>
          <w:p w14:paraId="3DB03EED" w14:textId="4647D6B0" w:rsidR="00282215" w:rsidRDefault="00282215" w:rsidP="00282215">
            <w:pPr>
              <w:rPr>
                <w:ins w:id="881" w:author="唐 娜" w:date="2020-05-14T10:20:00Z"/>
              </w:rPr>
            </w:pPr>
            <w:ins w:id="882" w:author="唐 娜" w:date="2020-05-14T10:20:00Z">
              <w:r>
                <w:rPr>
                  <w:rFonts w:hint="eastAsia"/>
                </w:rPr>
                <w:t>point</w:t>
              </w:r>
              <w:r>
                <w:t>s</w:t>
              </w:r>
            </w:ins>
          </w:p>
        </w:tc>
        <w:tc>
          <w:tcPr>
            <w:tcW w:w="2462" w:type="dxa"/>
          </w:tcPr>
          <w:p w14:paraId="2D6AE9DC" w14:textId="46691F52" w:rsidR="00282215" w:rsidRDefault="00282215" w:rsidP="00282215">
            <w:pPr>
              <w:rPr>
                <w:ins w:id="883" w:author="唐 娜" w:date="2020-05-14T10:20:00Z"/>
              </w:rPr>
            </w:pPr>
            <w:ins w:id="884" w:author="唐 娜" w:date="2020-05-14T10:20:00Z">
              <w:r>
                <w:rPr>
                  <w:rFonts w:hint="eastAsia"/>
                </w:rPr>
                <w:t>std</w:t>
              </w:r>
              <w:r>
                <w:t>::vector&lt;PointT,…&gt;</w:t>
              </w:r>
            </w:ins>
          </w:p>
        </w:tc>
        <w:tc>
          <w:tcPr>
            <w:tcW w:w="2914" w:type="dxa"/>
          </w:tcPr>
          <w:p w14:paraId="5F52CFE7" w14:textId="461CBD37" w:rsidR="00282215" w:rsidRDefault="00282215" w:rsidP="00282215">
            <w:pPr>
              <w:rPr>
                <w:ins w:id="885" w:author="唐 娜" w:date="2020-05-14T10:20:00Z"/>
              </w:rPr>
            </w:pPr>
            <w:ins w:id="886" w:author="唐 娜" w:date="2020-05-14T10:20:00Z">
              <w:r>
                <w:rPr>
                  <w:rFonts w:hint="eastAsia"/>
                </w:rPr>
                <w:t>存储所有点的容器。其中vector定义的Point</w:t>
              </w:r>
              <w:r>
                <w:t>T</w:t>
              </w:r>
              <w:r>
                <w:rPr>
                  <w:rFonts w:hint="eastAsia"/>
                </w:rPr>
                <w:t>对应于类的模板参数，即点的类型</w:t>
              </w:r>
            </w:ins>
          </w:p>
        </w:tc>
      </w:tr>
      <w:tr w:rsidR="00282215" w14:paraId="2C7779E8" w14:textId="06FEB6AD" w:rsidTr="00282215">
        <w:tc>
          <w:tcPr>
            <w:tcW w:w="2920" w:type="dxa"/>
          </w:tcPr>
          <w:p w14:paraId="3446D9F9" w14:textId="6E8AC47C" w:rsidR="00282215" w:rsidRPr="00282215" w:rsidRDefault="00282215" w:rsidP="00282215">
            <w:pPr>
              <w:rPr>
                <w:ins w:id="887" w:author="唐 娜" w:date="2020-05-14T10:20:00Z"/>
              </w:rPr>
            </w:pPr>
            <w:ins w:id="888" w:author="唐 娜" w:date="2020-05-14T10:20:00Z">
              <w:r>
                <w:rPr>
                  <w:rFonts w:hint="eastAsia"/>
                </w:rPr>
                <w:t>is_dense</w:t>
              </w:r>
            </w:ins>
          </w:p>
        </w:tc>
        <w:tc>
          <w:tcPr>
            <w:tcW w:w="2462" w:type="dxa"/>
          </w:tcPr>
          <w:p w14:paraId="1D24EBD1" w14:textId="77777777" w:rsidR="00282215" w:rsidRDefault="00282215" w:rsidP="00282215">
            <w:pPr>
              <w:rPr>
                <w:ins w:id="889" w:author="唐 娜" w:date="2020-05-14T10:20:00Z"/>
              </w:rPr>
            </w:pPr>
          </w:p>
        </w:tc>
        <w:tc>
          <w:tcPr>
            <w:tcW w:w="2914" w:type="dxa"/>
          </w:tcPr>
          <w:p w14:paraId="74B2BFF8" w14:textId="494DBEBE" w:rsidR="00282215" w:rsidRDefault="00282215" w:rsidP="00282215">
            <w:pPr>
              <w:rPr>
                <w:ins w:id="890" w:author="唐 娜" w:date="2020-05-14T10:20:00Z"/>
              </w:rPr>
            </w:pPr>
            <w:ins w:id="891" w:author="唐 娜" w:date="2020-05-14T10:20:00Z">
              <w:r>
                <w:rPr>
                  <w:rFonts w:hint="eastAsia"/>
                </w:rPr>
                <w:t>指定点云中是否有无效值</w:t>
              </w:r>
            </w:ins>
          </w:p>
        </w:tc>
      </w:tr>
      <w:tr w:rsidR="00282215" w14:paraId="426593CE" w14:textId="087B84FC" w:rsidTr="00282215">
        <w:tc>
          <w:tcPr>
            <w:tcW w:w="2920" w:type="dxa"/>
          </w:tcPr>
          <w:p w14:paraId="7E8C8FF8" w14:textId="77777777" w:rsidR="00282215" w:rsidRDefault="00282215" w:rsidP="00282215">
            <w:pPr>
              <w:rPr>
                <w:ins w:id="892" w:author="唐 娜" w:date="2020-05-14T10:20:00Z"/>
              </w:rPr>
            </w:pPr>
          </w:p>
        </w:tc>
        <w:tc>
          <w:tcPr>
            <w:tcW w:w="2462" w:type="dxa"/>
          </w:tcPr>
          <w:p w14:paraId="717C235D" w14:textId="77777777" w:rsidR="00282215" w:rsidRDefault="00282215" w:rsidP="00282215">
            <w:pPr>
              <w:rPr>
                <w:ins w:id="893" w:author="唐 娜" w:date="2020-05-14T10:20:00Z"/>
              </w:rPr>
            </w:pPr>
          </w:p>
        </w:tc>
        <w:tc>
          <w:tcPr>
            <w:tcW w:w="2914" w:type="dxa"/>
          </w:tcPr>
          <w:p w14:paraId="05A95CA4" w14:textId="77777777" w:rsidR="00282215" w:rsidRDefault="00282215" w:rsidP="00282215">
            <w:pPr>
              <w:rPr>
                <w:ins w:id="894" w:author="唐 娜" w:date="2020-05-14T10:20:00Z"/>
              </w:rPr>
            </w:pPr>
          </w:p>
        </w:tc>
      </w:tr>
      <w:tr w:rsidR="00282215" w14:paraId="2D1C5C87" w14:textId="4D53AFAE" w:rsidTr="00282215">
        <w:tc>
          <w:tcPr>
            <w:tcW w:w="2920" w:type="dxa"/>
          </w:tcPr>
          <w:p w14:paraId="4DE42AC4" w14:textId="77777777" w:rsidR="00282215" w:rsidRDefault="00282215" w:rsidP="00282215">
            <w:pPr>
              <w:rPr>
                <w:ins w:id="895" w:author="唐 娜" w:date="2020-05-14T10:20:00Z"/>
              </w:rPr>
            </w:pPr>
          </w:p>
        </w:tc>
        <w:tc>
          <w:tcPr>
            <w:tcW w:w="2462" w:type="dxa"/>
          </w:tcPr>
          <w:p w14:paraId="45496E61" w14:textId="77777777" w:rsidR="00282215" w:rsidRDefault="00282215" w:rsidP="00282215">
            <w:pPr>
              <w:rPr>
                <w:ins w:id="896" w:author="唐 娜" w:date="2020-05-14T10:20:00Z"/>
              </w:rPr>
            </w:pPr>
          </w:p>
        </w:tc>
        <w:tc>
          <w:tcPr>
            <w:tcW w:w="2914" w:type="dxa"/>
          </w:tcPr>
          <w:p w14:paraId="1E879794" w14:textId="77777777" w:rsidR="00282215" w:rsidRDefault="00282215" w:rsidP="00282215">
            <w:pPr>
              <w:rPr>
                <w:ins w:id="897" w:author="唐 娜" w:date="2020-05-14T10:20:00Z"/>
              </w:rPr>
            </w:pPr>
          </w:p>
        </w:tc>
      </w:tr>
      <w:tr w:rsidR="00282215" w14:paraId="50850251" w14:textId="52CEDBC9" w:rsidTr="00282215">
        <w:tc>
          <w:tcPr>
            <w:tcW w:w="2920" w:type="dxa"/>
          </w:tcPr>
          <w:p w14:paraId="34165FFD" w14:textId="77777777" w:rsidR="00282215" w:rsidRDefault="00282215" w:rsidP="00282215">
            <w:pPr>
              <w:rPr>
                <w:ins w:id="898" w:author="唐 娜" w:date="2020-05-14T10:20:00Z"/>
              </w:rPr>
            </w:pPr>
          </w:p>
        </w:tc>
        <w:tc>
          <w:tcPr>
            <w:tcW w:w="2462" w:type="dxa"/>
          </w:tcPr>
          <w:p w14:paraId="596D488C" w14:textId="77777777" w:rsidR="00282215" w:rsidRDefault="00282215" w:rsidP="00282215">
            <w:pPr>
              <w:rPr>
                <w:ins w:id="899" w:author="唐 娜" w:date="2020-05-14T10:20:00Z"/>
              </w:rPr>
            </w:pPr>
          </w:p>
        </w:tc>
        <w:tc>
          <w:tcPr>
            <w:tcW w:w="2914" w:type="dxa"/>
          </w:tcPr>
          <w:p w14:paraId="64D291BF" w14:textId="77777777" w:rsidR="00282215" w:rsidRDefault="00282215" w:rsidP="00282215">
            <w:pPr>
              <w:rPr>
                <w:ins w:id="900" w:author="唐 娜" w:date="2020-05-14T10:20:00Z"/>
              </w:rPr>
            </w:pPr>
          </w:p>
        </w:tc>
      </w:tr>
    </w:tbl>
    <w:p w14:paraId="2A3F5FCA" w14:textId="581C10E3" w:rsidR="00191072" w:rsidRPr="00BD5B18" w:rsidRDefault="00282215" w:rsidP="00191072">
      <w:pPr>
        <w:rPr>
          <w:ins w:id="901" w:author="唐 娜" w:date="2020-05-14T10:20:00Z"/>
          <w:b/>
          <w:bCs/>
        </w:rPr>
      </w:pPr>
      <w:ins w:id="902" w:author="唐 娜" w:date="2020-05-14T10:20:00Z">
        <w:r w:rsidRPr="00BD5B18">
          <w:rPr>
            <w:rFonts w:hint="eastAsia"/>
            <w:b/>
            <w:bCs/>
          </w:rPr>
          <w:t>不同的点云类型</w:t>
        </w:r>
        <w:r w:rsidR="00BD5B18" w:rsidRPr="00BD5B18">
          <w:rPr>
            <w:b/>
            <w:bCs/>
          </w:rPr>
          <w:t>pcl::PointCloud</w:t>
        </w:r>
        <w:r w:rsidR="00BD5B18" w:rsidRPr="00BD5B18">
          <w:rPr>
            <w:rFonts w:hint="eastAsia"/>
            <w:b/>
            <w:bCs/>
          </w:rPr>
          <w:t>类的模板参数</w:t>
        </w:r>
      </w:ins>
    </w:p>
    <w:tbl>
      <w:tblPr>
        <w:tblStyle w:val="aa"/>
        <w:tblW w:w="0" w:type="auto"/>
        <w:tblLook w:val="04A0" w:firstRow="1" w:lastRow="0" w:firstColumn="1" w:lastColumn="0" w:noHBand="0" w:noVBand="1"/>
      </w:tblPr>
      <w:tblGrid>
        <w:gridCol w:w="4148"/>
        <w:gridCol w:w="4148"/>
      </w:tblGrid>
      <w:tr w:rsidR="00282215" w14:paraId="37609AE5" w14:textId="77777777" w:rsidTr="00282215">
        <w:tc>
          <w:tcPr>
            <w:tcW w:w="4148" w:type="dxa"/>
          </w:tcPr>
          <w:p w14:paraId="38BD8CAF" w14:textId="57218ACF" w:rsidR="00282215" w:rsidRDefault="00282215" w:rsidP="00191072">
            <w:pPr>
              <w:rPr>
                <w:ins w:id="903" w:author="唐 娜" w:date="2020-05-14T10:20:00Z"/>
              </w:rPr>
            </w:pPr>
            <w:ins w:id="904" w:author="唐 娜" w:date="2020-05-14T10:20:00Z">
              <w:r>
                <w:rPr>
                  <w:rFonts w:hint="eastAsia"/>
                </w:rPr>
                <w:t>Point</w:t>
              </w:r>
              <w:r>
                <w:t>T</w:t>
              </w:r>
              <w:r>
                <w:rPr>
                  <w:rFonts w:hint="eastAsia"/>
                </w:rPr>
                <w:t>类型</w:t>
              </w:r>
            </w:ins>
          </w:p>
        </w:tc>
        <w:tc>
          <w:tcPr>
            <w:tcW w:w="4148" w:type="dxa"/>
          </w:tcPr>
          <w:p w14:paraId="5ACAF688" w14:textId="1F32DDF6" w:rsidR="00282215" w:rsidRDefault="00282215" w:rsidP="00191072">
            <w:pPr>
              <w:rPr>
                <w:ins w:id="905" w:author="唐 娜" w:date="2020-05-14T10:20:00Z"/>
              </w:rPr>
            </w:pPr>
            <w:ins w:id="906" w:author="唐 娜" w:date="2020-05-14T10:20:00Z">
              <w:r>
                <w:rPr>
                  <w:rFonts w:hint="eastAsia"/>
                </w:rPr>
                <w:t>描述</w:t>
              </w:r>
            </w:ins>
          </w:p>
        </w:tc>
      </w:tr>
      <w:tr w:rsidR="00282215" w14:paraId="6E45564A" w14:textId="77777777" w:rsidTr="00282215">
        <w:tc>
          <w:tcPr>
            <w:tcW w:w="4148" w:type="dxa"/>
          </w:tcPr>
          <w:p w14:paraId="102314B7" w14:textId="5A7C23D0" w:rsidR="00282215" w:rsidRDefault="00282215" w:rsidP="00191072">
            <w:pPr>
              <w:rPr>
                <w:ins w:id="907" w:author="唐 娜" w:date="2020-05-14T10:20:00Z"/>
              </w:rPr>
            </w:pPr>
            <w:ins w:id="908" w:author="唐 娜" w:date="2020-05-14T10:20:00Z">
              <w:r>
                <w:rPr>
                  <w:rFonts w:hint="eastAsia"/>
                </w:rPr>
                <w:t>p</w:t>
              </w:r>
              <w:r>
                <w:t>cl::PointXYZ</w:t>
              </w:r>
            </w:ins>
          </w:p>
        </w:tc>
        <w:tc>
          <w:tcPr>
            <w:tcW w:w="4148" w:type="dxa"/>
          </w:tcPr>
          <w:p w14:paraId="2CDE7BEF" w14:textId="77777777" w:rsidR="00282215" w:rsidRDefault="00282215" w:rsidP="00191072">
            <w:pPr>
              <w:rPr>
                <w:ins w:id="909" w:author="唐 娜" w:date="2020-05-14T10:20:00Z"/>
              </w:rPr>
            </w:pPr>
          </w:p>
        </w:tc>
      </w:tr>
      <w:tr w:rsidR="00282215" w14:paraId="764B92BD" w14:textId="77777777" w:rsidTr="00282215">
        <w:tc>
          <w:tcPr>
            <w:tcW w:w="4148" w:type="dxa"/>
          </w:tcPr>
          <w:p w14:paraId="750C463F" w14:textId="4CBF00C5" w:rsidR="00282215" w:rsidRDefault="00282215" w:rsidP="00191072">
            <w:pPr>
              <w:rPr>
                <w:ins w:id="910" w:author="唐 娜" w:date="2020-05-14T10:20:00Z"/>
              </w:rPr>
            </w:pPr>
            <w:ins w:id="911" w:author="唐 娜" w:date="2020-05-14T10:20:00Z">
              <w:r>
                <w:rPr>
                  <w:rFonts w:hint="eastAsia"/>
                </w:rPr>
                <w:t>p</w:t>
              </w:r>
              <w:r>
                <w:t>cl::PointXYZI</w:t>
              </w:r>
            </w:ins>
          </w:p>
        </w:tc>
        <w:tc>
          <w:tcPr>
            <w:tcW w:w="4148" w:type="dxa"/>
          </w:tcPr>
          <w:p w14:paraId="72EFD858" w14:textId="60593D45" w:rsidR="00282215" w:rsidRDefault="00282215" w:rsidP="00191072">
            <w:pPr>
              <w:rPr>
                <w:ins w:id="912" w:author="唐 娜" w:date="2020-05-14T10:20:00Z"/>
              </w:rPr>
            </w:pPr>
            <w:ins w:id="913" w:author="唐 娜" w:date="2020-05-14T10:20:00Z">
              <w:r>
                <w:rPr>
                  <w:rFonts w:hint="eastAsia"/>
                </w:rPr>
                <w:t>包含一个描述点亮度i</w:t>
              </w:r>
              <w:r>
                <w:t>ntensity</w:t>
              </w:r>
              <w:r>
                <w:rPr>
                  <w:rFonts w:hint="eastAsia"/>
                </w:rPr>
                <w:t>的字段</w:t>
              </w:r>
            </w:ins>
          </w:p>
        </w:tc>
      </w:tr>
      <w:tr w:rsidR="00282215" w14:paraId="2C55943B" w14:textId="77777777" w:rsidTr="00282215">
        <w:tc>
          <w:tcPr>
            <w:tcW w:w="4148" w:type="dxa"/>
          </w:tcPr>
          <w:p w14:paraId="4C4956B8" w14:textId="20F9FE43" w:rsidR="00282215" w:rsidRDefault="00282215" w:rsidP="00191072">
            <w:pPr>
              <w:rPr>
                <w:ins w:id="914" w:author="唐 娜" w:date="2020-05-14T10:20:00Z"/>
              </w:rPr>
            </w:pPr>
            <w:ins w:id="915" w:author="唐 娜" w:date="2020-05-14T10:20:00Z">
              <w:r>
                <w:rPr>
                  <w:rFonts w:hint="eastAsia"/>
                </w:rPr>
                <w:t>p</w:t>
              </w:r>
              <w:r>
                <w:t>cl::PointWithRange</w:t>
              </w:r>
            </w:ins>
          </w:p>
        </w:tc>
        <w:tc>
          <w:tcPr>
            <w:tcW w:w="4148" w:type="dxa"/>
          </w:tcPr>
          <w:p w14:paraId="3490A6A3" w14:textId="19758094" w:rsidR="00282215" w:rsidRDefault="00282215" w:rsidP="00191072">
            <w:pPr>
              <w:rPr>
                <w:ins w:id="916" w:author="唐 娜" w:date="2020-05-14T10:20:00Z"/>
              </w:rPr>
            </w:pPr>
            <w:ins w:id="917" w:author="唐 娜" w:date="2020-05-14T10:20:00Z">
              <w:r>
                <w:rPr>
                  <w:rFonts w:hint="eastAsia"/>
                </w:rPr>
                <w:t>有一个字段用来存储距离（视点到采样点）</w:t>
              </w:r>
            </w:ins>
          </w:p>
        </w:tc>
      </w:tr>
      <w:tr w:rsidR="00282215" w14:paraId="606A9CA8" w14:textId="77777777" w:rsidTr="00282215">
        <w:tc>
          <w:tcPr>
            <w:tcW w:w="4148" w:type="dxa"/>
          </w:tcPr>
          <w:p w14:paraId="74D77382" w14:textId="261D2A07" w:rsidR="00282215" w:rsidRDefault="00282215" w:rsidP="00191072">
            <w:pPr>
              <w:rPr>
                <w:ins w:id="918" w:author="唐 娜" w:date="2020-05-14T10:20:00Z"/>
              </w:rPr>
            </w:pPr>
            <w:ins w:id="919" w:author="唐 娜" w:date="2020-05-14T10:20:00Z">
              <w:r>
                <w:rPr>
                  <w:rFonts w:hint="eastAsia"/>
                </w:rPr>
                <w:t>p</w:t>
              </w:r>
              <w:r>
                <w:t>cl::InterestPoint</w:t>
              </w:r>
            </w:ins>
          </w:p>
        </w:tc>
        <w:tc>
          <w:tcPr>
            <w:tcW w:w="4148" w:type="dxa"/>
          </w:tcPr>
          <w:p w14:paraId="0877364B" w14:textId="3D04108D" w:rsidR="00282215" w:rsidRDefault="00282215" w:rsidP="00191072">
            <w:pPr>
              <w:rPr>
                <w:ins w:id="920" w:author="唐 娜" w:date="2020-05-14T10:20:00Z"/>
              </w:rPr>
            </w:pPr>
            <w:ins w:id="921" w:author="唐 娜" w:date="2020-05-14T10:20:00Z">
              <w:r>
                <w:rPr>
                  <w:rFonts w:hint="eastAsia"/>
                </w:rPr>
                <w:t>有一个字段用来存储强度</w:t>
              </w:r>
            </w:ins>
          </w:p>
        </w:tc>
      </w:tr>
      <w:tr w:rsidR="00282215" w14:paraId="25D608A2" w14:textId="77777777" w:rsidTr="00282215">
        <w:tc>
          <w:tcPr>
            <w:tcW w:w="4148" w:type="dxa"/>
          </w:tcPr>
          <w:p w14:paraId="3F1AD6EB" w14:textId="376DCED5" w:rsidR="00282215" w:rsidRDefault="00282215" w:rsidP="00191072">
            <w:pPr>
              <w:rPr>
                <w:ins w:id="922" w:author="唐 娜" w:date="2020-05-14T10:20:00Z"/>
              </w:rPr>
            </w:pPr>
            <w:ins w:id="923" w:author="唐 娜" w:date="2020-05-14T10:20:00Z">
              <w:r>
                <w:rPr>
                  <w:rFonts w:hint="eastAsia"/>
                </w:rPr>
                <w:t>p</w:t>
              </w:r>
              <w:r>
                <w:t>cl::PointXYZRGBA</w:t>
              </w:r>
            </w:ins>
          </w:p>
        </w:tc>
        <w:tc>
          <w:tcPr>
            <w:tcW w:w="4148" w:type="dxa"/>
          </w:tcPr>
          <w:p w14:paraId="03B3DA9A" w14:textId="177FD579" w:rsidR="00282215" w:rsidRDefault="00BD5B18" w:rsidP="00191072">
            <w:pPr>
              <w:rPr>
                <w:ins w:id="924" w:author="唐 娜" w:date="2020-05-14T10:20:00Z"/>
              </w:rPr>
            </w:pPr>
            <w:ins w:id="925" w:author="唐 娜" w:date="2020-05-14T10:20:00Z">
              <w:r>
                <w:rPr>
                  <w:rFonts w:hint="eastAsia"/>
                </w:rPr>
                <w:t>存储颜色R</w:t>
              </w:r>
              <w:r>
                <w:t>GB</w:t>
              </w:r>
              <w:r>
                <w:rPr>
                  <w:rFonts w:hint="eastAsia"/>
                </w:rPr>
                <w:t>和透明度A（Al</w:t>
              </w:r>
              <w:r>
                <w:t>pha</w:t>
              </w:r>
              <w:r>
                <w:rPr>
                  <w:rFonts w:hint="eastAsia"/>
                </w:rPr>
                <w:t>）</w:t>
              </w:r>
            </w:ins>
          </w:p>
        </w:tc>
      </w:tr>
      <w:tr w:rsidR="00282215" w14:paraId="5E12A015" w14:textId="77777777" w:rsidTr="00282215">
        <w:tc>
          <w:tcPr>
            <w:tcW w:w="4148" w:type="dxa"/>
          </w:tcPr>
          <w:p w14:paraId="66DE9AC9" w14:textId="6967B129" w:rsidR="00282215" w:rsidRPr="00BD5B18" w:rsidRDefault="00BD5B18" w:rsidP="00191072">
            <w:pPr>
              <w:rPr>
                <w:ins w:id="926" w:author="唐 娜" w:date="2020-05-14T10:20:00Z"/>
                <w:b/>
                <w:bCs/>
              </w:rPr>
            </w:pPr>
            <w:ins w:id="927" w:author="唐 娜" w:date="2020-05-14T10:20:00Z">
              <w:r w:rsidRPr="00BD5B18">
                <w:rPr>
                  <w:rFonts w:hint="eastAsia"/>
                  <w:b/>
                  <w:bCs/>
                </w:rPr>
                <w:t>pcl</w:t>
              </w:r>
              <w:r w:rsidRPr="00BD5B18">
                <w:rPr>
                  <w:b/>
                  <w:bCs/>
                </w:rPr>
                <w:t>::</w:t>
              </w:r>
              <w:r w:rsidRPr="00BD5B18">
                <w:rPr>
                  <w:b/>
                  <w:bCs/>
                  <w:highlight w:val="yellow"/>
                </w:rPr>
                <w:t>PointNormal</w:t>
              </w:r>
            </w:ins>
          </w:p>
        </w:tc>
        <w:tc>
          <w:tcPr>
            <w:tcW w:w="4148" w:type="dxa"/>
          </w:tcPr>
          <w:p w14:paraId="04E4F188" w14:textId="08962B35" w:rsidR="00282215" w:rsidRPr="00BD5B18" w:rsidRDefault="00BD5B18" w:rsidP="00BD5B18">
            <w:pPr>
              <w:jc w:val="left"/>
              <w:rPr>
                <w:ins w:id="928" w:author="唐 娜" w:date="2020-05-14T10:20:00Z"/>
              </w:rPr>
            </w:pPr>
            <w:ins w:id="929" w:author="唐 娜" w:date="2020-05-14T10:20:00Z">
              <w:r w:rsidRPr="00BD5B18">
                <w:rPr>
                  <w:rFonts w:hint="eastAsia"/>
                </w:rPr>
                <w:t>曲面上给定点处的法线以及测量的曲率</w:t>
              </w:r>
              <w:r>
                <w:rPr>
                  <w:rFonts w:hint="eastAsia"/>
                </w:rPr>
                <w:t>也包括X</w:t>
              </w:r>
              <w:r>
                <w:t xml:space="preserve">YZ  </w:t>
              </w:r>
              <w:r>
                <w:rPr>
                  <w:rFonts w:hint="eastAsia"/>
                </w:rPr>
                <w:t>编译类型为Po</w:t>
              </w:r>
              <w:r>
                <w:t>intXYZRGBNormal</w:t>
              </w:r>
              <w:r>
                <w:rPr>
                  <w:rFonts w:hint="eastAsia"/>
                </w:rPr>
                <w:t>或者Point</w:t>
              </w:r>
              <w:r>
                <w:t>XYZINormal</w:t>
              </w:r>
            </w:ins>
          </w:p>
        </w:tc>
      </w:tr>
      <w:tr w:rsidR="00BD5B18" w14:paraId="641E3C25" w14:textId="77777777" w:rsidTr="00282215">
        <w:tc>
          <w:tcPr>
            <w:tcW w:w="4148" w:type="dxa"/>
          </w:tcPr>
          <w:p w14:paraId="7FBF13DE" w14:textId="51D77C43" w:rsidR="00BD5B18" w:rsidRDefault="00BD5B18" w:rsidP="00BD5B18">
            <w:pPr>
              <w:rPr>
                <w:ins w:id="930" w:author="唐 娜" w:date="2020-05-14T10:20:00Z"/>
              </w:rPr>
            </w:pPr>
            <w:ins w:id="931" w:author="唐 娜" w:date="2020-05-14T10:20:00Z">
              <w:r w:rsidRPr="00BD5B18">
                <w:rPr>
                  <w:rFonts w:hint="eastAsia"/>
                  <w:b/>
                  <w:bCs/>
                  <w:highlight w:val="yellow"/>
                </w:rPr>
                <w:t>pcl</w:t>
              </w:r>
              <w:r w:rsidRPr="00BD5B18">
                <w:rPr>
                  <w:b/>
                  <w:bCs/>
                  <w:highlight w:val="yellow"/>
                </w:rPr>
                <w:t>::Normal</w:t>
              </w:r>
              <w:r>
                <w:rPr>
                  <w:rFonts w:hint="eastAsia"/>
                  <w:b/>
                  <w:bCs/>
                  <w:highlight w:val="yellow"/>
                </w:rPr>
                <w:t>（最常用的点的类型）</w:t>
              </w:r>
            </w:ins>
          </w:p>
        </w:tc>
        <w:tc>
          <w:tcPr>
            <w:tcW w:w="4148" w:type="dxa"/>
          </w:tcPr>
          <w:p w14:paraId="606A2BC6" w14:textId="34356F2E" w:rsidR="00BD5B18" w:rsidRDefault="00BD5B18" w:rsidP="00BD5B18">
            <w:pPr>
              <w:rPr>
                <w:ins w:id="932" w:author="唐 娜" w:date="2020-05-14T10:20:00Z"/>
              </w:rPr>
            </w:pPr>
            <w:ins w:id="933" w:author="唐 娜" w:date="2020-05-14T10:20:00Z">
              <w:r w:rsidRPr="00BD5B18">
                <w:rPr>
                  <w:rFonts w:hint="eastAsia"/>
                  <w:highlight w:val="yellow"/>
                </w:rPr>
                <w:t>曲面上给定点处的法线以及测量的曲率</w:t>
              </w:r>
            </w:ins>
          </w:p>
        </w:tc>
      </w:tr>
    </w:tbl>
    <w:p w14:paraId="23424433" w14:textId="5CF193BB" w:rsidR="00282215" w:rsidRPr="00BD5B18" w:rsidRDefault="00BD5B18" w:rsidP="00191072">
      <w:pPr>
        <w:rPr>
          <w:ins w:id="934" w:author="唐 娜" w:date="2020-05-14T10:20:00Z"/>
          <w:b/>
          <w:bCs/>
        </w:rPr>
      </w:pPr>
      <w:ins w:id="935" w:author="唐 娜" w:date="2020-05-14T10:20:00Z">
        <w:r w:rsidRPr="00BD5B18">
          <w:rPr>
            <w:rFonts w:hint="eastAsia"/>
            <w:b/>
            <w:bCs/>
          </w:rPr>
          <w:t>P</w:t>
        </w:r>
        <w:r w:rsidRPr="00BD5B18">
          <w:rPr>
            <w:b/>
            <w:bCs/>
          </w:rPr>
          <w:t>CL</w:t>
        </w:r>
        <w:r w:rsidRPr="00BD5B18">
          <w:rPr>
            <w:rFonts w:hint="eastAsia"/>
            <w:b/>
            <w:bCs/>
          </w:rPr>
          <w:t>中的算法</w:t>
        </w:r>
      </w:ins>
    </w:p>
    <w:tbl>
      <w:tblPr>
        <w:tblStyle w:val="aa"/>
        <w:tblW w:w="0" w:type="auto"/>
        <w:tblLook w:val="04A0" w:firstRow="1" w:lastRow="0" w:firstColumn="1" w:lastColumn="0" w:noHBand="0" w:noVBand="1"/>
      </w:tblPr>
      <w:tblGrid>
        <w:gridCol w:w="4148"/>
        <w:gridCol w:w="4148"/>
      </w:tblGrid>
      <w:tr w:rsidR="00BD5B18" w14:paraId="79B14F24" w14:textId="77777777" w:rsidTr="00BD5B18">
        <w:tc>
          <w:tcPr>
            <w:tcW w:w="4148" w:type="dxa"/>
          </w:tcPr>
          <w:p w14:paraId="37547A0E" w14:textId="77777777" w:rsidR="00BD5B18" w:rsidRDefault="00BD5B18" w:rsidP="00191072">
            <w:pPr>
              <w:rPr>
                <w:ins w:id="936" w:author="唐 娜" w:date="2020-05-14T10:20:00Z"/>
              </w:rPr>
            </w:pPr>
          </w:p>
        </w:tc>
        <w:tc>
          <w:tcPr>
            <w:tcW w:w="4148" w:type="dxa"/>
          </w:tcPr>
          <w:p w14:paraId="3EDB2F45" w14:textId="77777777" w:rsidR="00BD5B18" w:rsidRDefault="00BD5B18" w:rsidP="00191072">
            <w:pPr>
              <w:rPr>
                <w:ins w:id="937" w:author="唐 娜" w:date="2020-05-14T10:20:00Z"/>
              </w:rPr>
            </w:pPr>
          </w:p>
        </w:tc>
      </w:tr>
      <w:tr w:rsidR="00BD5B18" w14:paraId="7A9FCD8B" w14:textId="77777777" w:rsidTr="00BD5B18">
        <w:tc>
          <w:tcPr>
            <w:tcW w:w="4148" w:type="dxa"/>
          </w:tcPr>
          <w:p w14:paraId="2236198E" w14:textId="77777777" w:rsidR="00BD5B18" w:rsidRDefault="00BD5B18" w:rsidP="00191072">
            <w:pPr>
              <w:rPr>
                <w:ins w:id="938" w:author="唐 娜" w:date="2020-05-14T10:20:00Z"/>
              </w:rPr>
            </w:pPr>
          </w:p>
        </w:tc>
        <w:tc>
          <w:tcPr>
            <w:tcW w:w="4148" w:type="dxa"/>
          </w:tcPr>
          <w:p w14:paraId="107F31A2" w14:textId="77777777" w:rsidR="00BD5B18" w:rsidRDefault="00BD5B18" w:rsidP="00191072">
            <w:pPr>
              <w:rPr>
                <w:ins w:id="939" w:author="唐 娜" w:date="2020-05-14T10:20:00Z"/>
              </w:rPr>
            </w:pPr>
          </w:p>
        </w:tc>
      </w:tr>
      <w:tr w:rsidR="00BD5B18" w14:paraId="5B02A0F1" w14:textId="77777777" w:rsidTr="00BD5B18">
        <w:tc>
          <w:tcPr>
            <w:tcW w:w="4148" w:type="dxa"/>
          </w:tcPr>
          <w:p w14:paraId="5F9D4874" w14:textId="77777777" w:rsidR="00BD5B18" w:rsidRDefault="00BD5B18" w:rsidP="00191072">
            <w:pPr>
              <w:rPr>
                <w:ins w:id="940" w:author="唐 娜" w:date="2020-05-14T10:20:00Z"/>
              </w:rPr>
            </w:pPr>
          </w:p>
        </w:tc>
        <w:tc>
          <w:tcPr>
            <w:tcW w:w="4148" w:type="dxa"/>
          </w:tcPr>
          <w:p w14:paraId="2FF166D4" w14:textId="77777777" w:rsidR="00BD5B18" w:rsidRDefault="00BD5B18" w:rsidP="00191072">
            <w:pPr>
              <w:rPr>
                <w:ins w:id="941" w:author="唐 娜" w:date="2020-05-14T10:20:00Z"/>
              </w:rPr>
            </w:pPr>
          </w:p>
        </w:tc>
      </w:tr>
    </w:tbl>
    <w:p w14:paraId="3ABD4EA4" w14:textId="77777777" w:rsidR="00BD5B18" w:rsidRPr="00191072" w:rsidRDefault="00BD5B18" w:rsidP="00191072">
      <w:pPr>
        <w:rPr>
          <w:ins w:id="942" w:author="唐 娜" w:date="2020-05-14T10:20:00Z"/>
        </w:rPr>
      </w:pPr>
    </w:p>
    <w:p w14:paraId="184DF1B4" w14:textId="77777777" w:rsidR="009450B5" w:rsidRDefault="009450B5" w:rsidP="009450B5">
      <w:pPr>
        <w:rPr>
          <w:b/>
          <w:bCs/>
        </w:rPr>
      </w:pPr>
    </w:p>
    <w:p w14:paraId="013E3C7E" w14:textId="77777777" w:rsidR="009450B5" w:rsidRDefault="009450B5" w:rsidP="009450B5">
      <w:pPr>
        <w:pStyle w:val="3"/>
      </w:pPr>
      <w:r>
        <w:rPr>
          <w:rFonts w:hint="eastAsia"/>
        </w:rPr>
        <w:t>常见的点云空间索引方法K</w:t>
      </w:r>
      <w:r>
        <w:t>D-</w:t>
      </w:r>
      <w:r>
        <w:rPr>
          <w:rFonts w:hint="eastAsia"/>
        </w:rPr>
        <w:t>tree</w:t>
      </w:r>
    </w:p>
    <w:p w14:paraId="4BA366CB" w14:textId="77777777" w:rsidR="009450B5" w:rsidRPr="00A70AB9" w:rsidRDefault="009450B5" w:rsidP="009450B5">
      <w:pPr>
        <w:pStyle w:val="4"/>
      </w:pPr>
      <w:r>
        <w:t>KD-Tr</w:t>
      </w:r>
      <w:r>
        <w:rPr>
          <w:rFonts w:hint="eastAsia"/>
        </w:rPr>
        <w:t>e</w:t>
      </w:r>
      <w:r>
        <w:t>e</w:t>
      </w:r>
    </w:p>
    <w:p w14:paraId="56AB5C5A" w14:textId="77777777" w:rsidR="009450B5" w:rsidRPr="00A70AB9" w:rsidRDefault="009450B5" w:rsidP="009450B5">
      <w:r w:rsidRPr="00A70AB9">
        <w:rPr>
          <w:b/>
          <w:bCs/>
        </w:rPr>
        <w:t xml:space="preserve">kd-tree </w:t>
      </w:r>
      <w:r w:rsidRPr="00A70AB9">
        <w:t>或者 k 维树是计算机科学中使用的一种数据结构</w:t>
      </w:r>
      <w:r>
        <w:rPr>
          <w:rFonts w:hint="eastAsia"/>
        </w:rPr>
        <w:t>,</w:t>
      </w:r>
      <w:r w:rsidRPr="00A70AB9">
        <w:rPr>
          <w:rFonts w:hint="eastAsia"/>
        </w:rPr>
        <w:t xml:space="preserve"> 它是一种带有其他约束条件的二分查找树。</w:t>
      </w:r>
      <w:r>
        <w:rPr>
          <w:rFonts w:hint="eastAsia"/>
        </w:rPr>
        <w:t>k</w:t>
      </w:r>
      <w:r w:rsidRPr="00A70AB9">
        <w:t>d-tree 对于区间和近邻搜索十分有用</w:t>
      </w:r>
      <w:r>
        <w:rPr>
          <w:rFonts w:hint="eastAsia"/>
        </w:rPr>
        <w:t>。</w:t>
      </w:r>
    </w:p>
    <w:p w14:paraId="0702CF80" w14:textId="77777777" w:rsidR="009450B5" w:rsidRDefault="009450B5" w:rsidP="009450B5">
      <w:pPr>
        <w:rPr>
          <w:b/>
          <w:bCs/>
        </w:rPr>
      </w:pPr>
      <w:r>
        <w:rPr>
          <w:noProof/>
        </w:rPr>
        <w:lastRenderedPageBreak/>
        <w:drawing>
          <wp:inline distT="0" distB="0" distL="0" distR="0" wp14:anchorId="1FB987F9" wp14:editId="2BA22E7B">
            <wp:extent cx="5274310" cy="27724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772410"/>
                    </a:xfrm>
                    <a:prstGeom prst="rect">
                      <a:avLst/>
                    </a:prstGeom>
                  </pic:spPr>
                </pic:pic>
              </a:graphicData>
            </a:graphic>
          </wp:inline>
        </w:drawing>
      </w:r>
    </w:p>
    <w:p w14:paraId="11DF1D12" w14:textId="77777777" w:rsidR="009450B5" w:rsidRPr="00A70AB9" w:rsidRDefault="009450B5" w:rsidP="009450B5">
      <w:r w:rsidRPr="00A70AB9">
        <w:rPr>
          <w:rFonts w:hint="eastAsia"/>
        </w:rPr>
        <w:t>建立</w:t>
      </w:r>
      <w:r w:rsidRPr="00A70AB9">
        <w:t xml:space="preserve"> </w:t>
      </w:r>
      <w:r w:rsidRPr="00A70AB9">
        <w:rPr>
          <w:b/>
          <w:bCs/>
        </w:rPr>
        <w:t>kd-tree</w:t>
      </w:r>
      <w:r w:rsidRPr="00A70AB9">
        <w:t xml:space="preserve"> 最高效的方法是，像快速分类一样使用</w:t>
      </w:r>
      <w:r w:rsidRPr="00A70AB9">
        <w:rPr>
          <w:b/>
          <w:bCs/>
        </w:rPr>
        <w:t>分割法</w:t>
      </w:r>
      <w:r w:rsidRPr="00A70AB9">
        <w:t>，把</w:t>
      </w:r>
      <w:r w:rsidRPr="00A70AB9">
        <w:rPr>
          <w:b/>
          <w:bCs/>
        </w:rPr>
        <w:t>指定维度的值放在根上</w:t>
      </w:r>
      <w:r w:rsidRPr="00A70AB9">
        <w:t>，在该维度上包含较小数值的在左子树，较大的在右子树。然后分别在左边和右边的子树上重复这个过程，</w:t>
      </w:r>
      <w:r w:rsidRPr="00A70AB9">
        <w:rPr>
          <w:b/>
          <w:bCs/>
          <w:u w:val="single"/>
        </w:rPr>
        <w:t>直到用户准备分类的最后一个树仅仅由一个元素组成</w:t>
      </w:r>
      <w:r w:rsidRPr="00A70AB9">
        <w:t>。</w:t>
      </w:r>
    </w:p>
    <w:p w14:paraId="376AFE87" w14:textId="77777777" w:rsidR="009450B5" w:rsidRDefault="009450B5" w:rsidP="009450B5">
      <w:pPr>
        <w:pStyle w:val="4"/>
      </w:pPr>
      <w:r>
        <w:rPr>
          <w:rFonts w:hint="eastAsia"/>
        </w:rPr>
        <w:t>P</w:t>
      </w:r>
      <w:r>
        <w:t>CL</w:t>
      </w:r>
      <w:r>
        <w:rPr>
          <w:rFonts w:hint="eastAsia"/>
        </w:rPr>
        <w:t>中的kd</w:t>
      </w:r>
      <w:r>
        <w:t>-tree</w:t>
      </w:r>
      <w:r>
        <w:rPr>
          <w:rFonts w:hint="eastAsia"/>
        </w:rPr>
        <w:t>模块及类介绍</w:t>
      </w:r>
    </w:p>
    <w:p w14:paraId="1EB3435B" w14:textId="77777777" w:rsidR="009450B5" w:rsidRDefault="009450B5" w:rsidP="009450B5">
      <w:pPr>
        <w:rPr>
          <w:b/>
          <w:bCs/>
        </w:rPr>
      </w:pPr>
      <w:r>
        <w:rPr>
          <w:rFonts w:hint="eastAsia"/>
          <w:b/>
          <w:bCs/>
        </w:rPr>
        <w:t>依赖于pcl</w:t>
      </w:r>
      <w:r>
        <w:rPr>
          <w:b/>
          <w:bCs/>
        </w:rPr>
        <w:t>_common</w:t>
      </w:r>
      <w:r>
        <w:rPr>
          <w:rFonts w:hint="eastAsia"/>
          <w:b/>
          <w:bCs/>
        </w:rPr>
        <w:t>模块</w:t>
      </w:r>
    </w:p>
    <w:p w14:paraId="5E2BCA61" w14:textId="77777777" w:rsidR="009450B5" w:rsidRPr="003E589D" w:rsidRDefault="009450B5" w:rsidP="009450B5">
      <w:pPr>
        <w:pStyle w:val="a9"/>
        <w:numPr>
          <w:ilvl w:val="0"/>
          <w:numId w:val="57"/>
        </w:numPr>
        <w:ind w:firstLineChars="0"/>
        <w:rPr>
          <w:b/>
          <w:bCs/>
        </w:rPr>
      </w:pPr>
      <w:r>
        <w:rPr>
          <w:rFonts w:hint="eastAsia"/>
          <w:b/>
          <w:bCs/>
        </w:rPr>
        <w:t>c</w:t>
      </w:r>
      <w:r>
        <w:rPr>
          <w:b/>
          <w:bCs/>
        </w:rPr>
        <w:t xml:space="preserve">lass </w:t>
      </w:r>
      <w:r>
        <w:rPr>
          <w:rFonts w:hint="eastAsia"/>
          <w:b/>
          <w:bCs/>
        </w:rPr>
        <w:t>pcl</w:t>
      </w:r>
      <w:r>
        <w:rPr>
          <w:b/>
          <w:bCs/>
        </w:rPr>
        <w:t>::KdTree&lt;PointT&gt;</w:t>
      </w:r>
    </w:p>
    <w:p w14:paraId="50FFE0A6" w14:textId="77777777" w:rsidR="009450B5" w:rsidRDefault="009450B5" w:rsidP="009450B5">
      <w:pPr>
        <w:rPr>
          <w:b/>
          <w:bCs/>
        </w:rPr>
      </w:pPr>
      <w:r>
        <w:rPr>
          <w:noProof/>
        </w:rPr>
        <w:drawing>
          <wp:inline distT="0" distB="0" distL="0" distR="0" wp14:anchorId="07DDE20E" wp14:editId="6635DD7E">
            <wp:extent cx="5105400" cy="1905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05400" cy="1905000"/>
                    </a:xfrm>
                    <a:prstGeom prst="rect">
                      <a:avLst/>
                    </a:prstGeom>
                  </pic:spPr>
                </pic:pic>
              </a:graphicData>
            </a:graphic>
          </wp:inline>
        </w:drawing>
      </w:r>
    </w:p>
    <w:p w14:paraId="035A3259" w14:textId="77777777" w:rsidR="009450B5" w:rsidRDefault="009450B5" w:rsidP="009450B5">
      <w:pPr>
        <w:rPr>
          <w:b/>
          <w:bCs/>
        </w:rPr>
      </w:pPr>
    </w:p>
    <w:p w14:paraId="364A4558" w14:textId="77777777" w:rsidR="009450B5" w:rsidRDefault="009450B5" w:rsidP="009450B5">
      <w:pPr>
        <w:rPr>
          <w:b/>
          <w:bCs/>
        </w:rPr>
      </w:pPr>
    </w:p>
    <w:p w14:paraId="5A52FF9C" w14:textId="77777777" w:rsidR="009450B5" w:rsidRDefault="009450B5" w:rsidP="009450B5">
      <w:pPr>
        <w:rPr>
          <w:b/>
          <w:bCs/>
        </w:rPr>
      </w:pPr>
    </w:p>
    <w:p w14:paraId="3D24D7D1" w14:textId="77777777" w:rsidR="009450B5" w:rsidRDefault="009450B5" w:rsidP="009450B5">
      <w:pPr>
        <w:rPr>
          <w:b/>
          <w:bCs/>
        </w:rPr>
      </w:pPr>
    </w:p>
    <w:p w14:paraId="49784617" w14:textId="77777777" w:rsidR="009450B5" w:rsidRDefault="009450B5" w:rsidP="009450B5">
      <w:pPr>
        <w:rPr>
          <w:b/>
          <w:bCs/>
        </w:rPr>
      </w:pPr>
    </w:p>
    <w:p w14:paraId="2625C00A" w14:textId="77777777" w:rsidR="009450B5" w:rsidRDefault="004C5AB2" w:rsidP="009450B5">
      <w:pPr>
        <w:rPr>
          <w:b/>
          <w:bCs/>
        </w:rPr>
      </w:pPr>
      <w:ins w:id="943" w:author="唐 娜" w:date="2020-05-14T10:25:00Z">
        <w:r>
          <w:rPr>
            <w:rFonts w:hint="eastAsia"/>
            <w:b/>
            <w:bCs/>
          </w:rPr>
          <w:t>R</w:t>
        </w:r>
        <w:r>
          <w:rPr>
            <w:b/>
            <w:bCs/>
          </w:rPr>
          <w:t>OS</w:t>
        </w:r>
        <w:r>
          <w:rPr>
            <w:rFonts w:hint="eastAsia"/>
            <w:b/>
            <w:bCs/>
          </w:rPr>
          <w:t>下安装te</w:t>
        </w:r>
        <w:r>
          <w:rPr>
            <w:b/>
            <w:bCs/>
          </w:rPr>
          <w:t>r</w:t>
        </w:r>
        <w:r>
          <w:rPr>
            <w:rFonts w:hint="eastAsia"/>
            <w:b/>
            <w:bCs/>
          </w:rPr>
          <w:t>minator的指令：</w:t>
        </w:r>
      </w:ins>
    </w:p>
    <w:p w14:paraId="0192CA6E" w14:textId="45672603" w:rsidR="004C5AB2" w:rsidRDefault="004C5AB2" w:rsidP="009450B5">
      <w:pPr>
        <w:rPr>
          <w:ins w:id="944" w:author="唐 娜" w:date="2020-05-14T10:25:00Z"/>
          <w:b/>
          <w:bCs/>
        </w:rPr>
      </w:pPr>
      <w:ins w:id="945" w:author="唐 娜" w:date="2020-05-14T10:25:00Z">
        <w:r>
          <w:rPr>
            <w:b/>
            <w:bCs/>
          </w:rPr>
          <w:t>T</w:t>
        </w:r>
        <w:r>
          <w:rPr>
            <w:rFonts w:hint="eastAsia"/>
            <w:b/>
            <w:bCs/>
          </w:rPr>
          <w:t>erminal</w:t>
        </w:r>
        <w:r>
          <w:rPr>
            <w:b/>
            <w:bCs/>
          </w:rPr>
          <w:t xml:space="preserve">  </w:t>
        </w:r>
        <w:r>
          <w:rPr>
            <w:rFonts w:hint="eastAsia"/>
            <w:b/>
            <w:bCs/>
          </w:rPr>
          <w:t>详见印象笔记ros下的terminator的安装</w:t>
        </w:r>
      </w:ins>
    </w:p>
    <w:p w14:paraId="4A4018F7" w14:textId="1502F635" w:rsidR="00675692" w:rsidRDefault="00DD5534" w:rsidP="009450B5">
      <w:pPr>
        <w:rPr>
          <w:ins w:id="946" w:author="唐 娜" w:date="2020-05-14T10:25:00Z"/>
          <w:b/>
          <w:bCs/>
        </w:rPr>
      </w:pPr>
      <w:ins w:id="947" w:author="唐 娜" w:date="2020-05-14T10:25:00Z">
        <w:r>
          <w:rPr>
            <w:rFonts w:hint="eastAsia"/>
            <w:b/>
            <w:bCs/>
          </w:rPr>
          <w:t>常见的linux</w:t>
        </w:r>
        <w:r>
          <w:rPr>
            <w:b/>
            <w:bCs/>
          </w:rPr>
          <w:t xml:space="preserve"> </w:t>
        </w:r>
        <w:r>
          <w:rPr>
            <w:rFonts w:hint="eastAsia"/>
            <w:b/>
            <w:bCs/>
          </w:rPr>
          <w:t>常用指令查找</w:t>
        </w:r>
        <w:r w:rsidR="00675692">
          <w:rPr>
            <w:b/>
            <w:bCs/>
          </w:rPr>
          <w:t>—</w:t>
        </w:r>
        <w:r w:rsidR="00675692">
          <w:rPr>
            <w:rFonts w:hint="eastAsia"/>
            <w:b/>
            <w:bCs/>
          </w:rPr>
          <w:t>详见印象笔记</w:t>
        </w:r>
        <w:r w:rsidR="00675692">
          <w:rPr>
            <w:b/>
            <w:bCs/>
          </w:rPr>
          <w:t>—L</w:t>
        </w:r>
        <w:r w:rsidR="00675692">
          <w:rPr>
            <w:rFonts w:hint="eastAsia"/>
            <w:b/>
            <w:bCs/>
          </w:rPr>
          <w:t>inux指令的压缩指令</w:t>
        </w:r>
      </w:ins>
    </w:p>
    <w:tbl>
      <w:tblPr>
        <w:tblStyle w:val="aa"/>
        <w:tblW w:w="0" w:type="auto"/>
        <w:tblLook w:val="04A0" w:firstRow="1" w:lastRow="0" w:firstColumn="1" w:lastColumn="0" w:noHBand="0" w:noVBand="1"/>
      </w:tblPr>
      <w:tblGrid>
        <w:gridCol w:w="4815"/>
        <w:gridCol w:w="3481"/>
      </w:tblGrid>
      <w:tr w:rsidR="00DD5534" w14:paraId="2E6B1175" w14:textId="77777777" w:rsidTr="00DD5534">
        <w:trPr>
          <w:ins w:id="948" w:author="唐 娜" w:date="2020-05-14T10:25:00Z"/>
        </w:trPr>
        <w:tc>
          <w:tcPr>
            <w:tcW w:w="4815" w:type="dxa"/>
          </w:tcPr>
          <w:p w14:paraId="529CA8DD" w14:textId="78B003D8" w:rsidR="00DD5534" w:rsidRDefault="00DD5534" w:rsidP="009450B5">
            <w:pPr>
              <w:rPr>
                <w:ins w:id="949" w:author="唐 娜" w:date="2020-05-14T10:25:00Z"/>
                <w:b/>
                <w:bCs/>
              </w:rPr>
            </w:pPr>
            <w:ins w:id="950" w:author="唐 娜" w:date="2020-05-14T10:25:00Z">
              <w:r>
                <w:rPr>
                  <w:rFonts w:hint="eastAsia"/>
                  <w:b/>
                  <w:bCs/>
                </w:rPr>
                <w:t>指令</w:t>
              </w:r>
            </w:ins>
          </w:p>
        </w:tc>
        <w:tc>
          <w:tcPr>
            <w:tcW w:w="3481" w:type="dxa"/>
          </w:tcPr>
          <w:p w14:paraId="5F071986" w14:textId="2AE83052" w:rsidR="00DD5534" w:rsidRDefault="00DD5534" w:rsidP="009450B5">
            <w:pPr>
              <w:rPr>
                <w:ins w:id="951" w:author="唐 娜" w:date="2020-05-14T10:25:00Z"/>
                <w:b/>
                <w:bCs/>
              </w:rPr>
            </w:pPr>
            <w:ins w:id="952" w:author="唐 娜" w:date="2020-05-14T10:25:00Z">
              <w:r>
                <w:rPr>
                  <w:rFonts w:hint="eastAsia"/>
                  <w:b/>
                  <w:bCs/>
                </w:rPr>
                <w:t>命令作用</w:t>
              </w:r>
            </w:ins>
          </w:p>
        </w:tc>
      </w:tr>
      <w:tr w:rsidR="00DD5534" w14:paraId="61157AE9" w14:textId="77777777" w:rsidTr="00DD5534">
        <w:trPr>
          <w:ins w:id="953" w:author="唐 娜" w:date="2020-05-14T10:25:00Z"/>
        </w:trPr>
        <w:tc>
          <w:tcPr>
            <w:tcW w:w="4815" w:type="dxa"/>
          </w:tcPr>
          <w:p w14:paraId="5C897EEF" w14:textId="0E2C9487" w:rsidR="00DD5534" w:rsidRDefault="00DD5534" w:rsidP="009450B5">
            <w:pPr>
              <w:rPr>
                <w:ins w:id="954" w:author="唐 娜" w:date="2020-05-14T10:25:00Z"/>
                <w:b/>
                <w:bCs/>
              </w:rPr>
            </w:pPr>
            <w:ins w:id="955" w:author="唐 娜" w:date="2020-05-14T10:25:00Z">
              <w:r>
                <w:rPr>
                  <w:rFonts w:hint="eastAsia"/>
                  <w:b/>
                  <w:bCs/>
                </w:rPr>
                <w:t>zip</w:t>
              </w:r>
              <w:r>
                <w:rPr>
                  <w:b/>
                  <w:bCs/>
                </w:rPr>
                <w:t xml:space="preserve"> -r &lt;</w:t>
              </w:r>
              <w:r>
                <w:rPr>
                  <w:rFonts w:hint="eastAsia"/>
                  <w:b/>
                  <w:bCs/>
                </w:rPr>
                <w:t>压缩后的文件名</w:t>
              </w:r>
              <w:r>
                <w:rPr>
                  <w:b/>
                  <w:bCs/>
                </w:rPr>
                <w:t>&gt;</w:t>
              </w:r>
              <w:r>
                <w:rPr>
                  <w:rFonts w:hint="eastAsia"/>
                  <w:b/>
                  <w:bCs/>
                </w:rPr>
                <w:t>&lt;准备压缩的文减名</w:t>
              </w:r>
              <w:r>
                <w:rPr>
                  <w:b/>
                  <w:bCs/>
                </w:rPr>
                <w:t>&gt;</w:t>
              </w:r>
            </w:ins>
          </w:p>
        </w:tc>
        <w:tc>
          <w:tcPr>
            <w:tcW w:w="3481" w:type="dxa"/>
          </w:tcPr>
          <w:p w14:paraId="21D770F7" w14:textId="77777777" w:rsidR="00DD5534" w:rsidRDefault="00DD5534" w:rsidP="009450B5">
            <w:pPr>
              <w:rPr>
                <w:ins w:id="956" w:author="唐 娜" w:date="2020-05-14T10:25:00Z"/>
                <w:b/>
                <w:bCs/>
              </w:rPr>
            </w:pPr>
          </w:p>
        </w:tc>
      </w:tr>
      <w:tr w:rsidR="00DD5534" w14:paraId="644F0CF6" w14:textId="77777777" w:rsidTr="00DD5534">
        <w:trPr>
          <w:ins w:id="957" w:author="唐 娜" w:date="2020-05-14T10:25:00Z"/>
        </w:trPr>
        <w:tc>
          <w:tcPr>
            <w:tcW w:w="4815" w:type="dxa"/>
          </w:tcPr>
          <w:p w14:paraId="2CBBC0CF" w14:textId="77777777" w:rsidR="00DD5534" w:rsidRDefault="00675692" w:rsidP="009450B5">
            <w:pPr>
              <w:rPr>
                <w:ins w:id="958" w:author="唐 娜" w:date="2020-05-14T10:25:00Z"/>
                <w:rStyle w:val="bjh-strong"/>
              </w:rPr>
            </w:pPr>
            <w:ins w:id="959" w:author="唐 娜" w:date="2020-05-14T10:25:00Z">
              <w:r>
                <w:rPr>
                  <w:rStyle w:val="bjh-strong"/>
                </w:rPr>
                <w:lastRenderedPageBreak/>
                <w:t>zip -r abcdef.zip abc def.txt</w:t>
              </w:r>
            </w:ins>
          </w:p>
          <w:p w14:paraId="10192BEB" w14:textId="06B30FAA" w:rsidR="00675692" w:rsidRDefault="00675692" w:rsidP="009450B5">
            <w:pPr>
              <w:rPr>
                <w:ins w:id="960" w:author="唐 娜" w:date="2020-05-14T10:25:00Z"/>
                <w:b/>
                <w:bCs/>
              </w:rPr>
            </w:pPr>
            <w:ins w:id="961" w:author="唐 娜" w:date="2020-05-14T10:25:00Z">
              <w:r>
                <w:rPr>
                  <w:rStyle w:val="bjh-strong"/>
                  <w:rFonts w:hint="eastAsia"/>
                </w:rPr>
                <w:t>zip</w:t>
              </w:r>
              <w:r>
                <w:rPr>
                  <w:rStyle w:val="bjh-strong"/>
                </w:rPr>
                <w:t xml:space="preserve"> -r </w:t>
              </w:r>
              <w:r>
                <w:rPr>
                  <w:rStyle w:val="bjh-strong"/>
                  <w:rFonts w:hint="eastAsia"/>
                </w:rPr>
                <w:t>&lt;压缩后的文件名&gt;</w:t>
              </w:r>
              <w:r>
                <w:rPr>
                  <w:rStyle w:val="bjh-strong"/>
                </w:rPr>
                <w:t>&lt;</w:t>
              </w:r>
              <w:r>
                <w:rPr>
                  <w:rStyle w:val="bjh-strong"/>
                  <w:rFonts w:hint="eastAsia"/>
                </w:rPr>
                <w:t>待压缩文件名1</w:t>
              </w:r>
              <w:r>
                <w:rPr>
                  <w:rStyle w:val="bjh-strong"/>
                </w:rPr>
                <w:t>&gt;&lt;</w:t>
              </w:r>
              <w:r>
                <w:rPr>
                  <w:rStyle w:val="bjh-strong"/>
                  <w:rFonts w:hint="eastAsia"/>
                </w:rPr>
                <w:t>带压缩文件名2</w:t>
              </w:r>
              <w:r>
                <w:rPr>
                  <w:rStyle w:val="bjh-strong"/>
                </w:rPr>
                <w:t>&gt;</w:t>
              </w:r>
            </w:ins>
          </w:p>
        </w:tc>
        <w:tc>
          <w:tcPr>
            <w:tcW w:w="3481" w:type="dxa"/>
          </w:tcPr>
          <w:p w14:paraId="30B67FBC" w14:textId="658002BE" w:rsidR="00DD5534" w:rsidRPr="00675692" w:rsidRDefault="00675692" w:rsidP="009450B5">
            <w:pPr>
              <w:rPr>
                <w:ins w:id="962" w:author="唐 娜" w:date="2020-05-14T10:25:00Z"/>
              </w:rPr>
            </w:pPr>
            <w:ins w:id="963" w:author="唐 娜" w:date="2020-05-14T10:25:00Z">
              <w:r>
                <w:rPr>
                  <w:rStyle w:val="bjh-p"/>
                </w:rPr>
                <w:t>将文件夹abc和文件def.txt压缩成一个压缩包abcdef.zip</w:t>
              </w:r>
            </w:ins>
          </w:p>
        </w:tc>
      </w:tr>
      <w:tr w:rsidR="00DD5534" w14:paraId="579F950B" w14:textId="77777777" w:rsidTr="00DD5534">
        <w:trPr>
          <w:ins w:id="964" w:author="唐 娜" w:date="2020-05-14T10:25:00Z"/>
        </w:trPr>
        <w:tc>
          <w:tcPr>
            <w:tcW w:w="4815" w:type="dxa"/>
          </w:tcPr>
          <w:p w14:paraId="47B12603" w14:textId="77777777" w:rsidR="00DD5534" w:rsidRDefault="00DD5534" w:rsidP="009450B5">
            <w:pPr>
              <w:rPr>
                <w:ins w:id="965" w:author="唐 娜" w:date="2020-05-14T10:25:00Z"/>
                <w:b/>
                <w:bCs/>
              </w:rPr>
            </w:pPr>
          </w:p>
        </w:tc>
        <w:tc>
          <w:tcPr>
            <w:tcW w:w="3481" w:type="dxa"/>
          </w:tcPr>
          <w:p w14:paraId="720C2976" w14:textId="28928026" w:rsidR="00DD5534" w:rsidRDefault="00DD5534" w:rsidP="009450B5">
            <w:pPr>
              <w:rPr>
                <w:ins w:id="966" w:author="唐 娜" w:date="2020-05-14T10:25:00Z"/>
                <w:b/>
                <w:bCs/>
              </w:rPr>
            </w:pPr>
          </w:p>
        </w:tc>
      </w:tr>
    </w:tbl>
    <w:p w14:paraId="114517C0" w14:textId="77777777" w:rsidR="009450B5" w:rsidRDefault="009450B5" w:rsidP="009450B5">
      <w:pPr>
        <w:rPr>
          <w:b/>
          <w:bCs/>
        </w:rPr>
      </w:pPr>
    </w:p>
    <w:p w14:paraId="22ACEB9B" w14:textId="77777777" w:rsidR="009450B5" w:rsidRDefault="009450B5" w:rsidP="009450B5">
      <w:pPr>
        <w:rPr>
          <w:b/>
          <w:bCs/>
        </w:rPr>
      </w:pPr>
    </w:p>
    <w:p w14:paraId="5ED75E64" w14:textId="77777777" w:rsidR="009450B5" w:rsidRDefault="009450B5" w:rsidP="009450B5">
      <w:pPr>
        <w:rPr>
          <w:b/>
          <w:bCs/>
        </w:rPr>
      </w:pPr>
    </w:p>
    <w:p w14:paraId="074D0E4E" w14:textId="77777777" w:rsidR="009450B5" w:rsidRDefault="009450B5" w:rsidP="009450B5">
      <w:pPr>
        <w:rPr>
          <w:b/>
          <w:bCs/>
        </w:rPr>
      </w:pPr>
    </w:p>
    <w:p w14:paraId="322A6FFF" w14:textId="77777777" w:rsidR="009450B5" w:rsidRDefault="009450B5" w:rsidP="009450B5">
      <w:pPr>
        <w:rPr>
          <w:b/>
          <w:bCs/>
        </w:rPr>
      </w:pPr>
    </w:p>
    <w:p w14:paraId="2117632E" w14:textId="77777777" w:rsidR="009450B5" w:rsidRDefault="009450B5" w:rsidP="009450B5">
      <w:pPr>
        <w:rPr>
          <w:b/>
          <w:bCs/>
        </w:rPr>
      </w:pPr>
    </w:p>
    <w:p w14:paraId="19449183" w14:textId="77777777" w:rsidR="009450B5" w:rsidRDefault="009450B5" w:rsidP="009450B5">
      <w:pPr>
        <w:rPr>
          <w:b/>
          <w:bCs/>
        </w:rPr>
      </w:pPr>
    </w:p>
    <w:p w14:paraId="768F1219" w14:textId="77777777" w:rsidR="009450B5" w:rsidRDefault="009450B5" w:rsidP="009450B5">
      <w:pPr>
        <w:rPr>
          <w:b/>
          <w:bCs/>
        </w:rPr>
      </w:pPr>
    </w:p>
    <w:p w14:paraId="69B63C2B" w14:textId="77777777" w:rsidR="009450B5" w:rsidRDefault="009450B5" w:rsidP="009450B5">
      <w:pPr>
        <w:rPr>
          <w:b/>
          <w:bCs/>
        </w:rPr>
      </w:pPr>
    </w:p>
    <w:p w14:paraId="0F2F3DD4" w14:textId="77777777" w:rsidR="009450B5" w:rsidRDefault="009450B5" w:rsidP="009450B5">
      <w:pPr>
        <w:rPr>
          <w:b/>
          <w:bCs/>
        </w:rPr>
      </w:pPr>
    </w:p>
    <w:p w14:paraId="22639954" w14:textId="77777777" w:rsidR="009450B5" w:rsidRDefault="009450B5" w:rsidP="009450B5">
      <w:pPr>
        <w:rPr>
          <w:b/>
          <w:bCs/>
        </w:rPr>
      </w:pPr>
    </w:p>
    <w:p w14:paraId="61FDDE8A" w14:textId="77777777" w:rsidR="009450B5" w:rsidRDefault="009450B5" w:rsidP="009450B5">
      <w:pPr>
        <w:rPr>
          <w:b/>
          <w:bCs/>
        </w:rPr>
      </w:pPr>
    </w:p>
    <w:p w14:paraId="634F48B8" w14:textId="77777777" w:rsidR="009450B5" w:rsidRDefault="009450B5" w:rsidP="009450B5">
      <w:pPr>
        <w:rPr>
          <w:b/>
          <w:bCs/>
        </w:rPr>
      </w:pPr>
    </w:p>
    <w:p w14:paraId="73A5ACF5" w14:textId="77777777" w:rsidR="009450B5" w:rsidRDefault="009450B5" w:rsidP="009450B5">
      <w:pPr>
        <w:rPr>
          <w:b/>
          <w:bCs/>
        </w:rPr>
      </w:pPr>
    </w:p>
    <w:p w14:paraId="35E92558" w14:textId="77777777" w:rsidR="009450B5" w:rsidRDefault="009450B5" w:rsidP="009450B5">
      <w:pPr>
        <w:rPr>
          <w:b/>
          <w:bCs/>
        </w:rPr>
      </w:pPr>
    </w:p>
    <w:p w14:paraId="4C4A8200" w14:textId="77777777" w:rsidR="009450B5" w:rsidRDefault="009450B5" w:rsidP="009450B5">
      <w:pPr>
        <w:rPr>
          <w:b/>
          <w:bCs/>
        </w:rPr>
      </w:pPr>
    </w:p>
    <w:p w14:paraId="616A1C74" w14:textId="77777777" w:rsidR="009450B5" w:rsidRDefault="009450B5" w:rsidP="009450B5">
      <w:pPr>
        <w:rPr>
          <w:b/>
          <w:bCs/>
        </w:rPr>
      </w:pPr>
    </w:p>
    <w:p w14:paraId="3ED281E8" w14:textId="77777777" w:rsidR="009450B5" w:rsidRDefault="009450B5" w:rsidP="009450B5">
      <w:pPr>
        <w:rPr>
          <w:b/>
          <w:bCs/>
        </w:rPr>
      </w:pPr>
    </w:p>
    <w:p w14:paraId="2CCE6D1C" w14:textId="77777777" w:rsidR="009450B5" w:rsidRDefault="009450B5" w:rsidP="009450B5">
      <w:pPr>
        <w:rPr>
          <w:b/>
          <w:bCs/>
        </w:rPr>
      </w:pPr>
    </w:p>
    <w:p w14:paraId="063C9E1F" w14:textId="77777777" w:rsidR="009450B5" w:rsidRDefault="009450B5" w:rsidP="009450B5">
      <w:pPr>
        <w:rPr>
          <w:b/>
          <w:bCs/>
        </w:rPr>
      </w:pPr>
    </w:p>
    <w:p w14:paraId="5E8AC1A8" w14:textId="77777777" w:rsidR="009450B5" w:rsidRDefault="009450B5" w:rsidP="009450B5">
      <w:pPr>
        <w:rPr>
          <w:b/>
          <w:bCs/>
        </w:rPr>
      </w:pPr>
    </w:p>
    <w:p w14:paraId="0C34454B" w14:textId="77777777" w:rsidR="009450B5" w:rsidRDefault="009450B5" w:rsidP="009450B5">
      <w:pPr>
        <w:rPr>
          <w:b/>
          <w:bCs/>
        </w:rPr>
      </w:pPr>
    </w:p>
    <w:p w14:paraId="4C52FA01" w14:textId="77777777" w:rsidR="009450B5" w:rsidRDefault="009450B5" w:rsidP="009450B5">
      <w:pPr>
        <w:rPr>
          <w:b/>
          <w:bCs/>
        </w:rPr>
      </w:pPr>
    </w:p>
    <w:p w14:paraId="264DD534" w14:textId="77777777" w:rsidR="009450B5" w:rsidRDefault="009450B5" w:rsidP="009450B5">
      <w:pPr>
        <w:rPr>
          <w:b/>
          <w:bCs/>
        </w:rPr>
      </w:pPr>
    </w:p>
    <w:p w14:paraId="12F8E164" w14:textId="77777777" w:rsidR="009450B5" w:rsidRDefault="009450B5" w:rsidP="009450B5">
      <w:pPr>
        <w:rPr>
          <w:b/>
          <w:bCs/>
        </w:rPr>
      </w:pPr>
    </w:p>
    <w:p w14:paraId="70EB8753" w14:textId="77777777" w:rsidR="009450B5" w:rsidRDefault="009450B5" w:rsidP="009450B5">
      <w:pPr>
        <w:rPr>
          <w:b/>
          <w:bCs/>
        </w:rPr>
      </w:pPr>
    </w:p>
    <w:p w14:paraId="16B37EBB" w14:textId="77777777" w:rsidR="009450B5" w:rsidRDefault="009450B5" w:rsidP="009450B5">
      <w:pPr>
        <w:rPr>
          <w:b/>
          <w:bCs/>
        </w:rPr>
      </w:pPr>
    </w:p>
    <w:p w14:paraId="7F117DE8" w14:textId="77777777" w:rsidR="009450B5" w:rsidRDefault="009450B5" w:rsidP="009450B5">
      <w:pPr>
        <w:rPr>
          <w:b/>
          <w:bCs/>
        </w:rPr>
      </w:pPr>
    </w:p>
    <w:p w14:paraId="5D183367" w14:textId="77777777" w:rsidR="009450B5" w:rsidRDefault="009450B5" w:rsidP="009450B5">
      <w:pPr>
        <w:rPr>
          <w:b/>
          <w:bCs/>
        </w:rPr>
      </w:pPr>
    </w:p>
    <w:p w14:paraId="0478D5A8" w14:textId="77777777" w:rsidR="009450B5" w:rsidRDefault="009450B5" w:rsidP="009450B5">
      <w:pPr>
        <w:rPr>
          <w:b/>
          <w:bCs/>
        </w:rPr>
      </w:pPr>
    </w:p>
    <w:p w14:paraId="2AA93C57" w14:textId="77777777" w:rsidR="009450B5" w:rsidRDefault="009450B5" w:rsidP="009450B5">
      <w:pPr>
        <w:rPr>
          <w:b/>
          <w:bCs/>
        </w:rPr>
      </w:pPr>
    </w:p>
    <w:p w14:paraId="397C92D3" w14:textId="77777777" w:rsidR="009450B5" w:rsidRDefault="009450B5" w:rsidP="009450B5">
      <w:pPr>
        <w:rPr>
          <w:b/>
          <w:bCs/>
        </w:rPr>
      </w:pPr>
    </w:p>
    <w:p w14:paraId="7B196B7C" w14:textId="77777777" w:rsidR="009450B5" w:rsidRDefault="009450B5" w:rsidP="009450B5">
      <w:pPr>
        <w:rPr>
          <w:b/>
          <w:bCs/>
        </w:rPr>
      </w:pPr>
    </w:p>
    <w:p w14:paraId="193D7527" w14:textId="77777777" w:rsidR="009450B5" w:rsidRDefault="009450B5" w:rsidP="009450B5">
      <w:pPr>
        <w:rPr>
          <w:b/>
          <w:bCs/>
        </w:rPr>
      </w:pPr>
    </w:p>
    <w:p w14:paraId="65C40B71" w14:textId="77777777" w:rsidR="009450B5" w:rsidRDefault="009450B5" w:rsidP="009450B5">
      <w:pPr>
        <w:rPr>
          <w:b/>
          <w:bCs/>
        </w:rPr>
      </w:pPr>
    </w:p>
    <w:p w14:paraId="2CF7E9AF" w14:textId="77777777" w:rsidR="009450B5" w:rsidRDefault="009450B5" w:rsidP="009450B5">
      <w:pPr>
        <w:rPr>
          <w:b/>
          <w:bCs/>
        </w:rPr>
      </w:pPr>
    </w:p>
    <w:p w14:paraId="3DCCAD2D" w14:textId="77777777" w:rsidR="009450B5" w:rsidRDefault="009450B5" w:rsidP="009450B5">
      <w:pPr>
        <w:rPr>
          <w:b/>
          <w:bCs/>
        </w:rPr>
      </w:pPr>
    </w:p>
    <w:p w14:paraId="701C5F93" w14:textId="77777777" w:rsidR="009450B5" w:rsidRDefault="009450B5" w:rsidP="009450B5">
      <w:pPr>
        <w:rPr>
          <w:b/>
          <w:bCs/>
        </w:rPr>
      </w:pPr>
    </w:p>
    <w:p w14:paraId="0B8B8E81" w14:textId="77777777" w:rsidR="009450B5" w:rsidRDefault="009450B5" w:rsidP="009450B5">
      <w:pPr>
        <w:rPr>
          <w:b/>
          <w:bCs/>
        </w:rPr>
      </w:pPr>
    </w:p>
    <w:p w14:paraId="03E6A756" w14:textId="77777777" w:rsidR="009450B5" w:rsidRDefault="009450B5" w:rsidP="009450B5">
      <w:pPr>
        <w:rPr>
          <w:b/>
          <w:bCs/>
        </w:rPr>
      </w:pPr>
    </w:p>
    <w:p w14:paraId="42AE31C2" w14:textId="77777777" w:rsidR="009450B5" w:rsidRDefault="009450B5" w:rsidP="009450B5">
      <w:pPr>
        <w:rPr>
          <w:b/>
          <w:bCs/>
        </w:rPr>
      </w:pPr>
    </w:p>
    <w:p w14:paraId="2FB7BD10" w14:textId="77777777" w:rsidR="009450B5" w:rsidRDefault="009450B5" w:rsidP="009450B5">
      <w:pPr>
        <w:rPr>
          <w:b/>
          <w:bCs/>
        </w:rPr>
      </w:pPr>
    </w:p>
    <w:p w14:paraId="36DCE3A2" w14:textId="77777777" w:rsidR="009450B5" w:rsidRDefault="009450B5" w:rsidP="009450B5">
      <w:pPr>
        <w:rPr>
          <w:b/>
          <w:bCs/>
        </w:rPr>
      </w:pPr>
    </w:p>
    <w:p w14:paraId="53158901" w14:textId="77777777" w:rsidR="009450B5" w:rsidRDefault="009450B5" w:rsidP="009450B5">
      <w:pPr>
        <w:rPr>
          <w:b/>
          <w:bCs/>
        </w:rPr>
      </w:pPr>
    </w:p>
    <w:p w14:paraId="7C35CC51" w14:textId="77777777" w:rsidR="009450B5" w:rsidRDefault="009450B5" w:rsidP="009450B5">
      <w:pPr>
        <w:rPr>
          <w:b/>
          <w:bCs/>
        </w:rPr>
      </w:pPr>
    </w:p>
    <w:p w14:paraId="36EC4147" w14:textId="77777777" w:rsidR="009450B5" w:rsidRDefault="009450B5" w:rsidP="009450B5">
      <w:pPr>
        <w:rPr>
          <w:b/>
          <w:bCs/>
        </w:rPr>
      </w:pPr>
    </w:p>
    <w:p w14:paraId="20911264" w14:textId="77777777" w:rsidR="009450B5" w:rsidRDefault="009450B5" w:rsidP="009450B5">
      <w:pPr>
        <w:rPr>
          <w:b/>
          <w:bCs/>
        </w:rPr>
      </w:pPr>
    </w:p>
    <w:p w14:paraId="787B58BF" w14:textId="77777777" w:rsidR="009450B5" w:rsidRDefault="009450B5" w:rsidP="009450B5">
      <w:pPr>
        <w:rPr>
          <w:b/>
          <w:bCs/>
        </w:rPr>
      </w:pPr>
    </w:p>
    <w:p w14:paraId="2F089019" w14:textId="77777777" w:rsidR="009450B5" w:rsidRDefault="009450B5" w:rsidP="009450B5">
      <w:pPr>
        <w:rPr>
          <w:b/>
          <w:bCs/>
        </w:rPr>
      </w:pPr>
    </w:p>
    <w:p w14:paraId="768CDA88" w14:textId="77777777" w:rsidR="009450B5" w:rsidRDefault="009450B5" w:rsidP="009450B5">
      <w:pPr>
        <w:rPr>
          <w:b/>
          <w:bCs/>
        </w:rPr>
      </w:pPr>
    </w:p>
    <w:p w14:paraId="14A8903D" w14:textId="77777777" w:rsidR="009450B5" w:rsidRDefault="009450B5" w:rsidP="009450B5">
      <w:pPr>
        <w:rPr>
          <w:b/>
          <w:bCs/>
        </w:rPr>
      </w:pPr>
    </w:p>
    <w:p w14:paraId="21B23F51" w14:textId="77777777" w:rsidR="009450B5" w:rsidRDefault="009450B5" w:rsidP="009450B5">
      <w:pPr>
        <w:rPr>
          <w:b/>
          <w:bCs/>
        </w:rPr>
      </w:pPr>
    </w:p>
    <w:p w14:paraId="4E33C105" w14:textId="77777777" w:rsidR="009450B5" w:rsidRDefault="009450B5" w:rsidP="009450B5">
      <w:pPr>
        <w:rPr>
          <w:b/>
          <w:bCs/>
        </w:rPr>
      </w:pPr>
    </w:p>
    <w:p w14:paraId="3280B84E" w14:textId="77777777" w:rsidR="009450B5" w:rsidRDefault="009450B5" w:rsidP="009450B5">
      <w:pPr>
        <w:rPr>
          <w:b/>
          <w:bCs/>
        </w:rPr>
      </w:pPr>
    </w:p>
    <w:p w14:paraId="0F2B59DC" w14:textId="77777777" w:rsidR="009450B5" w:rsidRPr="00176BAB" w:rsidRDefault="009450B5" w:rsidP="009450B5">
      <w:pPr>
        <w:rPr>
          <w:b/>
          <w:bCs/>
        </w:rPr>
      </w:pPr>
    </w:p>
    <w:p w14:paraId="3BEF9F76" w14:textId="14D3AB56" w:rsidR="00B23277" w:rsidRDefault="00621B71" w:rsidP="00621B71">
      <w:pPr>
        <w:pStyle w:val="2"/>
      </w:pPr>
      <w:r>
        <w:rPr>
          <w:rFonts w:hint="eastAsia"/>
        </w:rPr>
        <w:t>M</w:t>
      </w:r>
      <w:r>
        <w:t>ATLAB\Simukink</w:t>
      </w:r>
      <w:r>
        <w:rPr>
          <w:rFonts w:hint="eastAsia"/>
        </w:rPr>
        <w:t>的使用</w:t>
      </w:r>
    </w:p>
    <w:p w14:paraId="129D96F8" w14:textId="1D053AB7" w:rsidR="00B23277" w:rsidRDefault="00B23277" w:rsidP="00621B71">
      <w:pPr>
        <w:pStyle w:val="3"/>
      </w:pPr>
      <w:r>
        <w:rPr>
          <w:rFonts w:hint="eastAsia"/>
        </w:rPr>
        <w:t>Matlab常用指令|</w:t>
      </w:r>
      <w:r>
        <w:t>S</w:t>
      </w:r>
      <w:r>
        <w:rPr>
          <w:rFonts w:hint="eastAsia"/>
        </w:rPr>
        <w:t>imulink</w:t>
      </w:r>
      <w:r>
        <w:t xml:space="preserve"> </w:t>
      </w:r>
      <w:r>
        <w:rPr>
          <w:rFonts w:hint="eastAsia"/>
        </w:rPr>
        <w:t>常用模块</w:t>
      </w:r>
    </w:p>
    <w:p w14:paraId="6CAA5159" w14:textId="5CFFBF7D" w:rsidR="00B23277" w:rsidRDefault="00B23277" w:rsidP="003D3086">
      <w:pPr>
        <w:jc w:val="center"/>
        <w:rPr>
          <w:b/>
          <w:bCs/>
          <w:u w:val="single"/>
        </w:rPr>
      </w:pPr>
    </w:p>
    <w:p w14:paraId="5A61F780" w14:textId="64D74B93" w:rsidR="00B23277" w:rsidRDefault="00B23277" w:rsidP="00621B71">
      <w:pPr>
        <w:pStyle w:val="3"/>
      </w:pPr>
      <w:r>
        <w:rPr>
          <w:rFonts w:hint="eastAsia"/>
        </w:rPr>
        <w:t>S</w:t>
      </w:r>
      <w:r>
        <w:t>IMULINK</w:t>
      </w:r>
      <w:r>
        <w:rPr>
          <w:rFonts w:hint="eastAsia"/>
        </w:rPr>
        <w:t>自动驾驶工具箱</w:t>
      </w:r>
    </w:p>
    <w:p w14:paraId="312C713A" w14:textId="2146920F" w:rsidR="00621B71" w:rsidRDefault="00B23277" w:rsidP="00621B71">
      <w:pPr>
        <w:pStyle w:val="2"/>
      </w:pPr>
      <w:r>
        <w:rPr>
          <w:rFonts w:hint="eastAsia"/>
        </w:rPr>
        <w:t>CarSim</w:t>
      </w:r>
      <w:r>
        <w:t xml:space="preserve"> </w:t>
      </w:r>
      <w:r w:rsidR="00621B71">
        <w:rPr>
          <w:rFonts w:hint="eastAsia"/>
        </w:rPr>
        <w:t>和PanoSim</w:t>
      </w:r>
      <w:r>
        <w:rPr>
          <w:rFonts w:hint="eastAsia"/>
        </w:rPr>
        <w:t>的使用</w:t>
      </w:r>
    </w:p>
    <w:p w14:paraId="0713823D" w14:textId="407CF468" w:rsidR="00B23277" w:rsidRDefault="00B23277" w:rsidP="00621B71">
      <w:pPr>
        <w:pStyle w:val="2"/>
      </w:pPr>
      <w:r>
        <w:rPr>
          <w:rFonts w:hint="eastAsia"/>
        </w:rPr>
        <w:t>d</w:t>
      </w:r>
      <w:r>
        <w:t>SPACE</w:t>
      </w:r>
      <w:r>
        <w:rPr>
          <w:rFonts w:hint="eastAsia"/>
        </w:rPr>
        <w:t xml:space="preserve">快速原型系统 </w:t>
      </w:r>
    </w:p>
    <w:p w14:paraId="1D9AF82A" w14:textId="48D9E046" w:rsidR="00D62C41" w:rsidRDefault="00D62C41" w:rsidP="00D62C41">
      <w:pPr>
        <w:pStyle w:val="4"/>
      </w:pPr>
      <w:r w:rsidRPr="004D0986">
        <w:rPr>
          <w:rFonts w:hint="eastAsia"/>
        </w:rPr>
        <w:t>MicroAutoBox的使用步骤和作用</w:t>
      </w:r>
      <w:r>
        <w:rPr>
          <w:rFonts w:hint="eastAsia"/>
        </w:rPr>
        <w:t>、联合调试</w:t>
      </w:r>
    </w:p>
    <w:p w14:paraId="14B91B0B" w14:textId="26221383" w:rsidR="00621B71" w:rsidRPr="00621B71" w:rsidRDefault="00621B71" w:rsidP="00621B71">
      <w:pPr>
        <w:pStyle w:val="2"/>
      </w:pPr>
      <w:r w:rsidRPr="00FE1C10">
        <w:rPr>
          <w:rFonts w:hint="eastAsia"/>
          <w:highlight w:val="yellow"/>
        </w:rPr>
        <w:t>C</w:t>
      </w:r>
      <w:r w:rsidRPr="00FE1C10">
        <w:rPr>
          <w:highlight w:val="yellow"/>
        </w:rPr>
        <w:t>++</w:t>
      </w:r>
      <w:r w:rsidRPr="00FE1C10">
        <w:rPr>
          <w:rFonts w:hint="eastAsia"/>
          <w:highlight w:val="yellow"/>
        </w:rPr>
        <w:t>基础</w:t>
      </w:r>
    </w:p>
    <w:p w14:paraId="0DC3A4B7" w14:textId="3E9B057C" w:rsidR="00B23277" w:rsidRDefault="00B23277" w:rsidP="00621B71">
      <w:pPr>
        <w:pStyle w:val="2"/>
      </w:pPr>
      <w:r>
        <w:rPr>
          <w:rFonts w:hint="eastAsia"/>
        </w:rPr>
        <w:t>汽车系统动力学</w:t>
      </w:r>
    </w:p>
    <w:p w14:paraId="0DE375C7" w14:textId="77777777" w:rsidR="00B23277" w:rsidRDefault="00B23277" w:rsidP="00621B71">
      <w:pPr>
        <w:pStyle w:val="2"/>
        <w:rPr>
          <w:ins w:id="967" w:author="唐 娜" w:date="2020-05-14T10:25:00Z"/>
        </w:rPr>
      </w:pPr>
      <w:r>
        <w:rPr>
          <w:rFonts w:hint="eastAsia"/>
        </w:rPr>
        <w:t>现代控制理论的那本书</w:t>
      </w:r>
    </w:p>
    <w:p w14:paraId="5114D0D7" w14:textId="0B1FF3C4" w:rsidR="00E02BF6" w:rsidRDefault="00E02BF6" w:rsidP="00E02BF6">
      <w:pPr>
        <w:widowControl/>
        <w:spacing w:before="100" w:beforeAutospacing="1" w:after="100" w:afterAutospacing="1"/>
        <w:jc w:val="left"/>
        <w:rPr>
          <w:ins w:id="968" w:author="唐 娜" w:date="2020-05-14T10:25:00Z"/>
          <w:rFonts w:ascii="宋体" w:eastAsia="宋体" w:hAnsi="宋体" w:cs="宋体"/>
          <w:kern w:val="0"/>
          <w:szCs w:val="21"/>
        </w:rPr>
      </w:pPr>
    </w:p>
    <w:tbl>
      <w:tblPr>
        <w:tblStyle w:val="aa"/>
        <w:tblW w:w="0" w:type="auto"/>
        <w:tblLook w:val="04A0" w:firstRow="1" w:lastRow="0" w:firstColumn="1" w:lastColumn="0" w:noHBand="0" w:noVBand="1"/>
      </w:tblPr>
      <w:tblGrid>
        <w:gridCol w:w="8296"/>
      </w:tblGrid>
      <w:tr w:rsidR="00E02BF6" w14:paraId="4AB2FD61" w14:textId="77777777" w:rsidTr="00E02BF6">
        <w:trPr>
          <w:ins w:id="969" w:author="唐 娜" w:date="2020-05-14T10:25:00Z"/>
        </w:trPr>
        <w:tc>
          <w:tcPr>
            <w:tcW w:w="8296" w:type="dxa"/>
          </w:tcPr>
          <w:p w14:paraId="0948D8D4" w14:textId="0075B876" w:rsidR="00E02BF6" w:rsidRPr="00E02BF6" w:rsidRDefault="00E02BF6" w:rsidP="00E02BF6">
            <w:pPr>
              <w:widowControl/>
              <w:spacing w:before="100" w:beforeAutospacing="1" w:after="100" w:afterAutospacing="1"/>
              <w:jc w:val="left"/>
              <w:rPr>
                <w:ins w:id="970" w:author="唐 娜" w:date="2020-05-14T10:25:00Z"/>
                <w:rFonts w:ascii="宋体" w:eastAsia="宋体" w:hAnsi="宋体" w:cs="宋体"/>
                <w:kern w:val="0"/>
                <w:szCs w:val="21"/>
              </w:rPr>
            </w:pPr>
            <w:ins w:id="971" w:author="唐 娜" w:date="2020-05-14T10:25:00Z">
              <w:r w:rsidRPr="00E02BF6">
                <w:rPr>
                  <w:rFonts w:ascii="宋体" w:eastAsia="宋体" w:hAnsi="宋体" w:cs="宋体"/>
                  <w:kern w:val="0"/>
                  <w:szCs w:val="21"/>
                </w:rPr>
                <w:lastRenderedPageBreak/>
                <w:t>roslaunch loam_velodyne loam_velodyne.launch</w:t>
              </w:r>
            </w:ins>
          </w:p>
        </w:tc>
      </w:tr>
      <w:tr w:rsidR="00E02BF6" w14:paraId="13318B00" w14:textId="77777777" w:rsidTr="00E02BF6">
        <w:trPr>
          <w:ins w:id="972" w:author="唐 娜" w:date="2020-05-14T10:25:00Z"/>
        </w:trPr>
        <w:tc>
          <w:tcPr>
            <w:tcW w:w="8296" w:type="dxa"/>
          </w:tcPr>
          <w:p w14:paraId="4FAF4D33" w14:textId="357E025E" w:rsidR="00E02BF6" w:rsidRPr="00E02BF6" w:rsidRDefault="00E02BF6" w:rsidP="00E02BF6">
            <w:pPr>
              <w:widowControl/>
              <w:spacing w:before="100" w:beforeAutospacing="1" w:after="100" w:afterAutospacing="1"/>
              <w:jc w:val="left"/>
              <w:rPr>
                <w:ins w:id="973" w:author="唐 娜" w:date="2020-05-14T10:25:00Z"/>
                <w:rFonts w:ascii="宋体" w:eastAsia="宋体" w:hAnsi="宋体" w:cs="宋体"/>
                <w:kern w:val="0"/>
                <w:szCs w:val="21"/>
              </w:rPr>
            </w:pPr>
            <w:ins w:id="974" w:author="唐 娜" w:date="2020-05-14T10:25:00Z">
              <w:r w:rsidRPr="00E02BF6">
                <w:rPr>
                  <w:rFonts w:ascii="宋体" w:eastAsia="宋体" w:hAnsi="宋体" w:cs="宋体"/>
                  <w:kern w:val="0"/>
                  <w:szCs w:val="21"/>
                </w:rPr>
                <w:t>rosbag record -o out /velodyne_points</w:t>
              </w:r>
            </w:ins>
          </w:p>
        </w:tc>
      </w:tr>
      <w:tr w:rsidR="00E02BF6" w14:paraId="2DFE0B09" w14:textId="77777777" w:rsidTr="00E02BF6">
        <w:trPr>
          <w:ins w:id="975" w:author="唐 娜" w:date="2020-05-14T10:25:00Z"/>
        </w:trPr>
        <w:tc>
          <w:tcPr>
            <w:tcW w:w="8296" w:type="dxa"/>
          </w:tcPr>
          <w:p w14:paraId="6EAE40EF" w14:textId="722E64DA" w:rsidR="00E02BF6" w:rsidRPr="00E02BF6" w:rsidRDefault="00E02BF6" w:rsidP="00E02BF6">
            <w:pPr>
              <w:widowControl/>
              <w:spacing w:before="100" w:beforeAutospacing="1" w:after="100" w:afterAutospacing="1"/>
              <w:jc w:val="left"/>
              <w:rPr>
                <w:ins w:id="976" w:author="唐 娜" w:date="2020-05-14T10:25:00Z"/>
                <w:rFonts w:ascii="宋体" w:eastAsia="宋体" w:hAnsi="宋体" w:cs="宋体"/>
                <w:kern w:val="0"/>
                <w:szCs w:val="21"/>
              </w:rPr>
            </w:pPr>
            <w:ins w:id="977" w:author="唐 娜" w:date="2020-05-14T10:25:00Z">
              <w:r w:rsidRPr="00E02BF6">
                <w:rPr>
                  <w:rFonts w:ascii="宋体" w:eastAsia="宋体" w:hAnsi="宋体" w:cs="宋体"/>
                  <w:kern w:val="0"/>
                  <w:szCs w:val="21"/>
                </w:rPr>
                <w:t>rosbag play nsh_indoor_outdoor.bag</w:t>
              </w:r>
            </w:ins>
          </w:p>
        </w:tc>
      </w:tr>
      <w:tr w:rsidR="00E02BF6" w14:paraId="661CDEFC" w14:textId="77777777" w:rsidTr="00E02BF6">
        <w:trPr>
          <w:ins w:id="978" w:author="唐 娜" w:date="2020-05-14T10:25:00Z"/>
        </w:trPr>
        <w:tc>
          <w:tcPr>
            <w:tcW w:w="8296" w:type="dxa"/>
          </w:tcPr>
          <w:p w14:paraId="05FA15A4" w14:textId="6CA31275" w:rsidR="00E02BF6" w:rsidRPr="00E02BF6" w:rsidRDefault="00E02BF6" w:rsidP="00E02BF6">
            <w:pPr>
              <w:widowControl/>
              <w:spacing w:before="100" w:beforeAutospacing="1" w:after="100" w:afterAutospacing="1"/>
              <w:jc w:val="left"/>
              <w:rPr>
                <w:ins w:id="979" w:author="唐 娜" w:date="2020-05-14T10:25:00Z"/>
                <w:rFonts w:ascii="宋体" w:eastAsia="宋体" w:hAnsi="宋体" w:cs="宋体"/>
                <w:kern w:val="0"/>
                <w:szCs w:val="21"/>
              </w:rPr>
            </w:pPr>
            <w:ins w:id="980" w:author="唐 娜" w:date="2020-05-14T10:25:00Z">
              <w:r w:rsidRPr="00E02BF6">
                <w:rPr>
                  <w:rFonts w:ascii="宋体" w:eastAsia="宋体" w:hAnsi="宋体" w:cs="宋体"/>
                  <w:kern w:val="0"/>
                  <w:szCs w:val="21"/>
                </w:rPr>
                <w:t>最后会记录一个名为out_(记录时间)的.bag包</w:t>
              </w:r>
            </w:ins>
          </w:p>
        </w:tc>
      </w:tr>
      <w:tr w:rsidR="00E02BF6" w14:paraId="23030919" w14:textId="77777777" w:rsidTr="00E02BF6">
        <w:trPr>
          <w:ins w:id="981" w:author="唐 娜" w:date="2020-05-14T10:25:00Z"/>
        </w:trPr>
        <w:tc>
          <w:tcPr>
            <w:tcW w:w="8296" w:type="dxa"/>
          </w:tcPr>
          <w:p w14:paraId="7CA36267" w14:textId="424BBC40" w:rsidR="00E02BF6" w:rsidRPr="00E02BF6" w:rsidRDefault="00E02BF6" w:rsidP="00E02BF6">
            <w:pPr>
              <w:widowControl/>
              <w:spacing w:before="100" w:beforeAutospacing="1" w:after="100" w:afterAutospacing="1"/>
              <w:jc w:val="left"/>
              <w:rPr>
                <w:ins w:id="982" w:author="唐 娜" w:date="2020-05-14T10:25:00Z"/>
                <w:rFonts w:ascii="宋体" w:eastAsia="宋体" w:hAnsi="宋体" w:cs="宋体"/>
                <w:kern w:val="0"/>
                <w:szCs w:val="21"/>
              </w:rPr>
            </w:pPr>
            <w:ins w:id="983" w:author="唐 娜" w:date="2020-05-14T10:25:00Z">
              <w:r w:rsidRPr="00E02BF6">
                <w:rPr>
                  <w:rFonts w:ascii="宋体" w:eastAsia="宋体" w:hAnsi="宋体" w:cs="宋体"/>
                  <w:kern w:val="0"/>
                  <w:szCs w:val="21"/>
                </w:rPr>
                <w:t>然后将.bag包转化为 .pcd文件</w:t>
              </w:r>
            </w:ins>
          </w:p>
        </w:tc>
      </w:tr>
      <w:tr w:rsidR="00E02BF6" w14:paraId="5EAFA5E5" w14:textId="77777777" w:rsidTr="00E02BF6">
        <w:trPr>
          <w:ins w:id="984" w:author="唐 娜" w:date="2020-05-14T10:25:00Z"/>
        </w:trPr>
        <w:tc>
          <w:tcPr>
            <w:tcW w:w="8296" w:type="dxa"/>
          </w:tcPr>
          <w:p w14:paraId="32040139" w14:textId="6D11B5EC" w:rsidR="00E02BF6" w:rsidRPr="00E02BF6" w:rsidRDefault="00E02BF6" w:rsidP="00E02BF6">
            <w:pPr>
              <w:widowControl/>
              <w:spacing w:before="100" w:beforeAutospacing="1" w:after="100" w:afterAutospacing="1"/>
              <w:jc w:val="left"/>
              <w:rPr>
                <w:ins w:id="985" w:author="唐 娜" w:date="2020-05-14T10:25:00Z"/>
                <w:rFonts w:ascii="宋体" w:eastAsia="宋体" w:hAnsi="宋体" w:cs="宋体"/>
                <w:kern w:val="0"/>
                <w:szCs w:val="21"/>
              </w:rPr>
            </w:pPr>
            <w:ins w:id="986" w:author="唐 娜" w:date="2020-05-14T10:25:00Z">
              <w:r w:rsidRPr="00E02BF6">
                <w:rPr>
                  <w:rFonts w:ascii="宋体" w:eastAsia="宋体" w:hAnsi="宋体" w:cs="宋体"/>
                  <w:kern w:val="0"/>
                  <w:szCs w:val="21"/>
                </w:rPr>
                <w:t>rosrun pcl_ros</w:t>
              </w:r>
              <w:r>
                <w:rPr>
                  <w:rFonts w:ascii="宋体" w:eastAsia="宋体" w:hAnsi="宋体" w:cs="宋体"/>
                  <w:kern w:val="0"/>
                  <w:szCs w:val="21"/>
                </w:rPr>
                <w:t xml:space="preserve"> </w:t>
              </w:r>
              <w:r w:rsidRPr="00E02BF6">
                <w:rPr>
                  <w:rFonts w:ascii="宋体" w:eastAsia="宋体" w:hAnsi="宋体" w:cs="宋体"/>
                  <w:kern w:val="0"/>
                  <w:szCs w:val="21"/>
                </w:rPr>
                <w:t>bag_to_pcd  out_.bag(上面记录的那个包) /cloud  pcd</w:t>
              </w:r>
            </w:ins>
          </w:p>
        </w:tc>
      </w:tr>
      <w:tr w:rsidR="00E02BF6" w14:paraId="5435C883" w14:textId="77777777" w:rsidTr="00E02BF6">
        <w:trPr>
          <w:ins w:id="987" w:author="唐 娜" w:date="2020-05-14T10:25:00Z"/>
        </w:trPr>
        <w:tc>
          <w:tcPr>
            <w:tcW w:w="8296" w:type="dxa"/>
          </w:tcPr>
          <w:p w14:paraId="1FAD3E25" w14:textId="73D4AFE1" w:rsidR="00E02BF6" w:rsidRPr="00E02BF6" w:rsidRDefault="00E02BF6" w:rsidP="00E02BF6">
            <w:pPr>
              <w:widowControl/>
              <w:spacing w:before="100" w:beforeAutospacing="1" w:after="100" w:afterAutospacing="1"/>
              <w:jc w:val="left"/>
              <w:rPr>
                <w:ins w:id="988" w:author="唐 娜" w:date="2020-05-14T10:25:00Z"/>
                <w:rFonts w:ascii="宋体" w:eastAsia="宋体" w:hAnsi="宋体" w:cs="宋体"/>
                <w:kern w:val="0"/>
                <w:szCs w:val="21"/>
              </w:rPr>
            </w:pPr>
            <w:ins w:id="989" w:author="唐 娜" w:date="2020-05-14T10:25:00Z">
              <w:r w:rsidRPr="00E02BF6">
                <w:rPr>
                  <w:rFonts w:ascii="宋体" w:eastAsia="宋体" w:hAnsi="宋体" w:cs="宋体"/>
                  <w:kern w:val="0"/>
                  <w:szCs w:val="21"/>
                </w:rPr>
                <w:t>此时转化为一个名为cloud的pcd集，进入pcd那个文件夹</w:t>
              </w:r>
            </w:ins>
          </w:p>
        </w:tc>
      </w:tr>
      <w:tr w:rsidR="00E02BF6" w14:paraId="3E9509D9" w14:textId="77777777" w:rsidTr="00E02BF6">
        <w:trPr>
          <w:ins w:id="990" w:author="唐 娜" w:date="2020-05-14T10:25:00Z"/>
        </w:trPr>
        <w:tc>
          <w:tcPr>
            <w:tcW w:w="8296" w:type="dxa"/>
          </w:tcPr>
          <w:p w14:paraId="7B2B136C" w14:textId="19D13D0E" w:rsidR="00E02BF6" w:rsidRPr="00E02BF6" w:rsidRDefault="00E02BF6" w:rsidP="00E02BF6">
            <w:pPr>
              <w:widowControl/>
              <w:spacing w:before="100" w:beforeAutospacing="1" w:after="100" w:afterAutospacing="1"/>
              <w:jc w:val="left"/>
              <w:rPr>
                <w:ins w:id="991" w:author="唐 娜" w:date="2020-05-14T10:25:00Z"/>
                <w:rFonts w:ascii="宋体" w:eastAsia="宋体" w:hAnsi="宋体" w:cs="宋体"/>
                <w:kern w:val="0"/>
                <w:szCs w:val="21"/>
              </w:rPr>
            </w:pPr>
            <w:ins w:id="992" w:author="唐 娜" w:date="2020-05-14T10:25:00Z">
              <w:r w:rsidRPr="00E02BF6">
                <w:rPr>
                  <w:rFonts w:ascii="宋体" w:eastAsia="宋体" w:hAnsi="宋体" w:cs="宋体"/>
                  <w:kern w:val="0"/>
                  <w:szCs w:val="21"/>
                </w:rPr>
                <w:t>用pcl_viewer last.pcd（最后一帧pcd）然后就看到了最终的结果</w:t>
              </w:r>
            </w:ins>
          </w:p>
        </w:tc>
      </w:tr>
    </w:tbl>
    <w:p w14:paraId="5C2E4BF3" w14:textId="0A932A5E" w:rsidR="00B23277" w:rsidRPr="00E02BF6" w:rsidRDefault="00B23277" w:rsidP="00E02BF6">
      <w:pPr>
        <w:widowControl/>
        <w:spacing w:before="100" w:beforeAutospacing="1" w:after="100" w:afterAutospacing="1"/>
        <w:jc w:val="left"/>
        <w:rPr>
          <w:rFonts w:ascii="宋体" w:hAnsi="宋体"/>
          <w:kern w:val="0"/>
          <w:rPrChange w:id="993" w:author="唐 娜" w:date="2020-05-14T10:25:00Z">
            <w:rPr/>
          </w:rPrChange>
        </w:rPr>
        <w:pPrChange w:id="994" w:author="唐 娜" w:date="2020-05-14T10:25:00Z">
          <w:pPr>
            <w:pStyle w:val="2"/>
          </w:pPr>
        </w:pPrChange>
      </w:pPr>
    </w:p>
    <w:sectPr w:rsidR="00B23277" w:rsidRPr="00E02BF6">
      <w:headerReference w:type="default" r:id="rId100"/>
      <w:footerReference w:type="default" r:id="rId10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412842" w14:textId="77777777" w:rsidR="00D131B0" w:rsidRDefault="00D131B0" w:rsidP="00D722A3">
      <w:r>
        <w:separator/>
      </w:r>
    </w:p>
  </w:endnote>
  <w:endnote w:type="continuationSeparator" w:id="0">
    <w:p w14:paraId="587B2820" w14:textId="77777777" w:rsidR="00D131B0" w:rsidRDefault="00D131B0" w:rsidP="00D722A3">
      <w:r>
        <w:continuationSeparator/>
      </w:r>
    </w:p>
  </w:endnote>
  <w:endnote w:type="continuationNotice" w:id="1">
    <w:p w14:paraId="4D739210" w14:textId="77777777" w:rsidR="00D131B0" w:rsidRDefault="00D131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Helvetica">
    <w:panose1 w:val="020B05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53317F" w14:textId="77777777" w:rsidR="0064413A" w:rsidRDefault="0064413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690E94" w14:textId="77777777" w:rsidR="00D131B0" w:rsidRDefault="00D131B0" w:rsidP="00D722A3">
      <w:r>
        <w:separator/>
      </w:r>
    </w:p>
  </w:footnote>
  <w:footnote w:type="continuationSeparator" w:id="0">
    <w:p w14:paraId="03EA1BC4" w14:textId="77777777" w:rsidR="00D131B0" w:rsidRDefault="00D131B0" w:rsidP="00D722A3">
      <w:r>
        <w:continuationSeparator/>
      </w:r>
    </w:p>
  </w:footnote>
  <w:footnote w:type="continuationNotice" w:id="1">
    <w:p w14:paraId="4615FF2B" w14:textId="77777777" w:rsidR="00D131B0" w:rsidRDefault="00D131B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609EF1" w14:textId="77777777" w:rsidR="0064413A" w:rsidRDefault="0064413A">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00510"/>
    <w:multiLevelType w:val="hybridMultilevel"/>
    <w:tmpl w:val="C17C4B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757F9A"/>
    <w:multiLevelType w:val="hybridMultilevel"/>
    <w:tmpl w:val="0D84D1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2842E05"/>
    <w:multiLevelType w:val="hybridMultilevel"/>
    <w:tmpl w:val="E08886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51B0F34"/>
    <w:multiLevelType w:val="hybridMultilevel"/>
    <w:tmpl w:val="E7F8C5CA"/>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5751440"/>
    <w:multiLevelType w:val="hybridMultilevel"/>
    <w:tmpl w:val="BBD8EF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A0C1B64"/>
    <w:multiLevelType w:val="hybridMultilevel"/>
    <w:tmpl w:val="235AA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A602689"/>
    <w:multiLevelType w:val="hybridMultilevel"/>
    <w:tmpl w:val="137244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C5850FE"/>
    <w:multiLevelType w:val="multilevel"/>
    <w:tmpl w:val="C6E6F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0D63A1"/>
    <w:multiLevelType w:val="hybridMultilevel"/>
    <w:tmpl w:val="EA4280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EDE7AF5"/>
    <w:multiLevelType w:val="hybridMultilevel"/>
    <w:tmpl w:val="C45803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0567744"/>
    <w:multiLevelType w:val="multilevel"/>
    <w:tmpl w:val="77E4F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7E4654"/>
    <w:multiLevelType w:val="hybridMultilevel"/>
    <w:tmpl w:val="80909B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3D45DDF"/>
    <w:multiLevelType w:val="hybridMultilevel"/>
    <w:tmpl w:val="080633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4D72CC9"/>
    <w:multiLevelType w:val="hybridMultilevel"/>
    <w:tmpl w:val="ADF66CA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156C08FF"/>
    <w:multiLevelType w:val="hybridMultilevel"/>
    <w:tmpl w:val="9D1A71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5B57ABC"/>
    <w:multiLevelType w:val="hybridMultilevel"/>
    <w:tmpl w:val="BE2640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690349D"/>
    <w:multiLevelType w:val="hybridMultilevel"/>
    <w:tmpl w:val="481CEB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6CC3EEA"/>
    <w:multiLevelType w:val="hybridMultilevel"/>
    <w:tmpl w:val="9EC213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9A62D17"/>
    <w:multiLevelType w:val="hybridMultilevel"/>
    <w:tmpl w:val="2F22AC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A41721D"/>
    <w:multiLevelType w:val="hybridMultilevel"/>
    <w:tmpl w:val="36F81B1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1A8212BB"/>
    <w:multiLevelType w:val="hybridMultilevel"/>
    <w:tmpl w:val="A45CF0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AED394A"/>
    <w:multiLevelType w:val="hybridMultilevel"/>
    <w:tmpl w:val="0C42B5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C477946"/>
    <w:multiLevelType w:val="hybridMultilevel"/>
    <w:tmpl w:val="AF028580"/>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CA04D80"/>
    <w:multiLevelType w:val="hybridMultilevel"/>
    <w:tmpl w:val="657255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E886E41"/>
    <w:multiLevelType w:val="hybridMultilevel"/>
    <w:tmpl w:val="F9782F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F5D5866"/>
    <w:multiLevelType w:val="hybridMultilevel"/>
    <w:tmpl w:val="2A1E10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183444C"/>
    <w:multiLevelType w:val="hybridMultilevel"/>
    <w:tmpl w:val="96220F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1B83E73"/>
    <w:multiLevelType w:val="hybridMultilevel"/>
    <w:tmpl w:val="F2100372"/>
    <w:lvl w:ilvl="0" w:tplc="04090001">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223218C4"/>
    <w:multiLevelType w:val="hybridMultilevel"/>
    <w:tmpl w:val="A9580A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233157BB"/>
    <w:multiLevelType w:val="hybridMultilevel"/>
    <w:tmpl w:val="D468281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5975272"/>
    <w:multiLevelType w:val="hybridMultilevel"/>
    <w:tmpl w:val="5A3067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68328C7"/>
    <w:multiLevelType w:val="hybridMultilevel"/>
    <w:tmpl w:val="EA60050E"/>
    <w:lvl w:ilvl="0" w:tplc="52AC27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84945BA"/>
    <w:multiLevelType w:val="hybridMultilevel"/>
    <w:tmpl w:val="4B80CC7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28B739BC"/>
    <w:multiLevelType w:val="hybridMultilevel"/>
    <w:tmpl w:val="3C86380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29235384"/>
    <w:multiLevelType w:val="hybridMultilevel"/>
    <w:tmpl w:val="C46287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ABF26B8"/>
    <w:multiLevelType w:val="hybridMultilevel"/>
    <w:tmpl w:val="54E069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B8C5A55"/>
    <w:multiLevelType w:val="hybridMultilevel"/>
    <w:tmpl w:val="5BECFF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D3C08D5"/>
    <w:multiLevelType w:val="hybridMultilevel"/>
    <w:tmpl w:val="CA56F3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1F956C2"/>
    <w:multiLevelType w:val="hybridMultilevel"/>
    <w:tmpl w:val="3334BC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328C5305"/>
    <w:multiLevelType w:val="hybridMultilevel"/>
    <w:tmpl w:val="710A2924"/>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3102CB0"/>
    <w:multiLevelType w:val="hybridMultilevel"/>
    <w:tmpl w:val="108AD1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37876875"/>
    <w:multiLevelType w:val="hybridMultilevel"/>
    <w:tmpl w:val="5DCCE9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8BB2D92"/>
    <w:multiLevelType w:val="hybridMultilevel"/>
    <w:tmpl w:val="EC02AA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A6A4187"/>
    <w:multiLevelType w:val="hybridMultilevel"/>
    <w:tmpl w:val="E97E1D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A8B3806"/>
    <w:multiLevelType w:val="hybridMultilevel"/>
    <w:tmpl w:val="1EDC52D4"/>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C262EA9"/>
    <w:multiLevelType w:val="hybridMultilevel"/>
    <w:tmpl w:val="77A0CF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CA37006"/>
    <w:multiLevelType w:val="hybridMultilevel"/>
    <w:tmpl w:val="D2F4601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3D5F2FD8"/>
    <w:multiLevelType w:val="hybridMultilevel"/>
    <w:tmpl w:val="3740ED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F7C2E33"/>
    <w:multiLevelType w:val="hybridMultilevel"/>
    <w:tmpl w:val="C506F1A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9" w15:restartNumberingAfterBreak="0">
    <w:nsid w:val="41687339"/>
    <w:multiLevelType w:val="hybridMultilevel"/>
    <w:tmpl w:val="64AECDA6"/>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2E8706A"/>
    <w:multiLevelType w:val="hybridMultilevel"/>
    <w:tmpl w:val="9F005394"/>
    <w:lvl w:ilvl="0" w:tplc="0409000F">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439B4A08"/>
    <w:multiLevelType w:val="hybridMultilevel"/>
    <w:tmpl w:val="B4BC201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45AF1F8F"/>
    <w:multiLevelType w:val="hybridMultilevel"/>
    <w:tmpl w:val="6C2407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15:restartNumberingAfterBreak="0">
    <w:nsid w:val="46AA29F1"/>
    <w:multiLevelType w:val="hybridMultilevel"/>
    <w:tmpl w:val="7DC452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6DF1D7F"/>
    <w:multiLevelType w:val="hybridMultilevel"/>
    <w:tmpl w:val="A4B2B15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4D1274B9"/>
    <w:multiLevelType w:val="hybridMultilevel"/>
    <w:tmpl w:val="41024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F4136F4"/>
    <w:multiLevelType w:val="hybridMultilevel"/>
    <w:tmpl w:val="FD78AA3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7" w15:restartNumberingAfterBreak="0">
    <w:nsid w:val="4F9F431F"/>
    <w:multiLevelType w:val="hybridMultilevel"/>
    <w:tmpl w:val="15466F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530F3F98"/>
    <w:multiLevelType w:val="hybridMultilevel"/>
    <w:tmpl w:val="E522E1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53E947B0"/>
    <w:multiLevelType w:val="hybridMultilevel"/>
    <w:tmpl w:val="F8E4C8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7E839E6"/>
    <w:multiLevelType w:val="hybridMultilevel"/>
    <w:tmpl w:val="EC38D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59043874"/>
    <w:multiLevelType w:val="hybridMultilevel"/>
    <w:tmpl w:val="5A5284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9153AE4"/>
    <w:multiLevelType w:val="hybridMultilevel"/>
    <w:tmpl w:val="DDCEA0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FB02A4F"/>
    <w:multiLevelType w:val="hybridMultilevel"/>
    <w:tmpl w:val="8DCEAC8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601417A2"/>
    <w:multiLevelType w:val="hybridMultilevel"/>
    <w:tmpl w:val="A14C80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60974AAE"/>
    <w:multiLevelType w:val="hybridMultilevel"/>
    <w:tmpl w:val="6148A3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609804F5"/>
    <w:multiLevelType w:val="hybridMultilevel"/>
    <w:tmpl w:val="CEF87C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63272DFA"/>
    <w:multiLevelType w:val="hybridMultilevel"/>
    <w:tmpl w:val="F1E47366"/>
    <w:lvl w:ilvl="0" w:tplc="11AEBCE8">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642F3873"/>
    <w:multiLevelType w:val="hybridMultilevel"/>
    <w:tmpl w:val="B18235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67557926"/>
    <w:multiLevelType w:val="hybridMultilevel"/>
    <w:tmpl w:val="D97CF5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15:restartNumberingAfterBreak="0">
    <w:nsid w:val="685A220B"/>
    <w:multiLevelType w:val="hybridMultilevel"/>
    <w:tmpl w:val="77CAE01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69A942B5"/>
    <w:multiLevelType w:val="hybridMultilevel"/>
    <w:tmpl w:val="CDEA362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15:restartNumberingAfterBreak="0">
    <w:nsid w:val="69FA6AEF"/>
    <w:multiLevelType w:val="hybridMultilevel"/>
    <w:tmpl w:val="42C28DC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15:restartNumberingAfterBreak="0">
    <w:nsid w:val="6B15554F"/>
    <w:multiLevelType w:val="hybridMultilevel"/>
    <w:tmpl w:val="14DCA0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6C1D52F1"/>
    <w:multiLevelType w:val="hybridMultilevel"/>
    <w:tmpl w:val="61ECFA8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6EC558FB"/>
    <w:multiLevelType w:val="hybridMultilevel"/>
    <w:tmpl w:val="9E28FD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70827D76"/>
    <w:multiLevelType w:val="hybridMultilevel"/>
    <w:tmpl w:val="BED6ABD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709D193C"/>
    <w:multiLevelType w:val="hybridMultilevel"/>
    <w:tmpl w:val="6C2664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74430974"/>
    <w:multiLevelType w:val="hybridMultilevel"/>
    <w:tmpl w:val="B44098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75661075"/>
    <w:multiLevelType w:val="hybridMultilevel"/>
    <w:tmpl w:val="0E1213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76F26311"/>
    <w:multiLevelType w:val="hybridMultilevel"/>
    <w:tmpl w:val="B3D800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77082D03"/>
    <w:multiLevelType w:val="hybridMultilevel"/>
    <w:tmpl w:val="18B074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78B74B93"/>
    <w:multiLevelType w:val="hybridMultilevel"/>
    <w:tmpl w:val="300E1A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7ADC1B0B"/>
    <w:multiLevelType w:val="hybridMultilevel"/>
    <w:tmpl w:val="5046F77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7DAA3ABF"/>
    <w:multiLevelType w:val="hybridMultilevel"/>
    <w:tmpl w:val="05F4DD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0"/>
  </w:num>
  <w:num w:numId="2">
    <w:abstractNumId w:val="43"/>
  </w:num>
  <w:num w:numId="3">
    <w:abstractNumId w:val="24"/>
  </w:num>
  <w:num w:numId="4">
    <w:abstractNumId w:val="11"/>
  </w:num>
  <w:num w:numId="5">
    <w:abstractNumId w:val="35"/>
  </w:num>
  <w:num w:numId="6">
    <w:abstractNumId w:val="57"/>
  </w:num>
  <w:num w:numId="7">
    <w:abstractNumId w:val="79"/>
  </w:num>
  <w:num w:numId="8">
    <w:abstractNumId w:val="42"/>
  </w:num>
  <w:num w:numId="9">
    <w:abstractNumId w:val="82"/>
  </w:num>
  <w:num w:numId="10">
    <w:abstractNumId w:val="15"/>
  </w:num>
  <w:num w:numId="11">
    <w:abstractNumId w:val="4"/>
  </w:num>
  <w:num w:numId="12">
    <w:abstractNumId w:val="14"/>
  </w:num>
  <w:num w:numId="13">
    <w:abstractNumId w:val="17"/>
  </w:num>
  <w:num w:numId="14">
    <w:abstractNumId w:val="78"/>
  </w:num>
  <w:num w:numId="15">
    <w:abstractNumId w:val="25"/>
  </w:num>
  <w:num w:numId="16">
    <w:abstractNumId w:val="20"/>
  </w:num>
  <w:num w:numId="17">
    <w:abstractNumId w:val="5"/>
  </w:num>
  <w:num w:numId="18">
    <w:abstractNumId w:val="2"/>
  </w:num>
  <w:num w:numId="19">
    <w:abstractNumId w:val="1"/>
  </w:num>
  <w:num w:numId="20">
    <w:abstractNumId w:val="51"/>
  </w:num>
  <w:num w:numId="21">
    <w:abstractNumId w:val="48"/>
  </w:num>
  <w:num w:numId="22">
    <w:abstractNumId w:val="83"/>
  </w:num>
  <w:num w:numId="23">
    <w:abstractNumId w:val="52"/>
  </w:num>
  <w:num w:numId="24">
    <w:abstractNumId w:val="70"/>
  </w:num>
  <w:num w:numId="25">
    <w:abstractNumId w:val="8"/>
  </w:num>
  <w:num w:numId="26">
    <w:abstractNumId w:val="76"/>
  </w:num>
  <w:num w:numId="27">
    <w:abstractNumId w:val="56"/>
  </w:num>
  <w:num w:numId="28">
    <w:abstractNumId w:val="66"/>
  </w:num>
  <w:num w:numId="29">
    <w:abstractNumId w:val="60"/>
  </w:num>
  <w:num w:numId="30">
    <w:abstractNumId w:val="64"/>
  </w:num>
  <w:num w:numId="31">
    <w:abstractNumId w:val="13"/>
  </w:num>
  <w:num w:numId="32">
    <w:abstractNumId w:val="29"/>
  </w:num>
  <w:num w:numId="33">
    <w:abstractNumId w:val="50"/>
  </w:num>
  <w:num w:numId="34">
    <w:abstractNumId w:val="6"/>
  </w:num>
  <w:num w:numId="35">
    <w:abstractNumId w:val="74"/>
  </w:num>
  <w:num w:numId="36">
    <w:abstractNumId w:val="27"/>
  </w:num>
  <w:num w:numId="37">
    <w:abstractNumId w:val="19"/>
  </w:num>
  <w:num w:numId="38">
    <w:abstractNumId w:val="65"/>
  </w:num>
  <w:num w:numId="39">
    <w:abstractNumId w:val="16"/>
  </w:num>
  <w:num w:numId="40">
    <w:abstractNumId w:val="63"/>
  </w:num>
  <w:num w:numId="41">
    <w:abstractNumId w:val="59"/>
  </w:num>
  <w:num w:numId="42">
    <w:abstractNumId w:val="33"/>
  </w:num>
  <w:num w:numId="43">
    <w:abstractNumId w:val="37"/>
  </w:num>
  <w:num w:numId="44">
    <w:abstractNumId w:val="71"/>
  </w:num>
  <w:num w:numId="45">
    <w:abstractNumId w:val="46"/>
  </w:num>
  <w:num w:numId="46">
    <w:abstractNumId w:val="32"/>
  </w:num>
  <w:num w:numId="47">
    <w:abstractNumId w:val="22"/>
  </w:num>
  <w:num w:numId="48">
    <w:abstractNumId w:val="34"/>
  </w:num>
  <w:num w:numId="49">
    <w:abstractNumId w:val="67"/>
  </w:num>
  <w:num w:numId="50">
    <w:abstractNumId w:val="81"/>
  </w:num>
  <w:num w:numId="51">
    <w:abstractNumId w:val="61"/>
  </w:num>
  <w:num w:numId="52">
    <w:abstractNumId w:val="39"/>
  </w:num>
  <w:num w:numId="53">
    <w:abstractNumId w:val="3"/>
  </w:num>
  <w:num w:numId="54">
    <w:abstractNumId w:val="49"/>
  </w:num>
  <w:num w:numId="55">
    <w:abstractNumId w:val="68"/>
  </w:num>
  <w:num w:numId="56">
    <w:abstractNumId w:val="31"/>
  </w:num>
  <w:num w:numId="57">
    <w:abstractNumId w:val="0"/>
  </w:num>
  <w:num w:numId="58">
    <w:abstractNumId w:val="80"/>
  </w:num>
  <w:num w:numId="59">
    <w:abstractNumId w:val="41"/>
  </w:num>
  <w:num w:numId="60">
    <w:abstractNumId w:val="21"/>
  </w:num>
  <w:num w:numId="61">
    <w:abstractNumId w:val="69"/>
  </w:num>
  <w:num w:numId="62">
    <w:abstractNumId w:val="53"/>
  </w:num>
  <w:num w:numId="63">
    <w:abstractNumId w:val="28"/>
  </w:num>
  <w:num w:numId="64">
    <w:abstractNumId w:val="75"/>
  </w:num>
  <w:num w:numId="65">
    <w:abstractNumId w:val="26"/>
  </w:num>
  <w:num w:numId="66">
    <w:abstractNumId w:val="45"/>
  </w:num>
  <w:num w:numId="67">
    <w:abstractNumId w:val="18"/>
  </w:num>
  <w:num w:numId="68">
    <w:abstractNumId w:val="73"/>
  </w:num>
  <w:num w:numId="69">
    <w:abstractNumId w:val="38"/>
  </w:num>
  <w:num w:numId="70">
    <w:abstractNumId w:val="44"/>
  </w:num>
  <w:num w:numId="71">
    <w:abstractNumId w:val="23"/>
  </w:num>
  <w:num w:numId="72">
    <w:abstractNumId w:val="9"/>
  </w:num>
  <w:num w:numId="73">
    <w:abstractNumId w:val="58"/>
  </w:num>
  <w:num w:numId="74">
    <w:abstractNumId w:val="12"/>
  </w:num>
  <w:num w:numId="75">
    <w:abstractNumId w:val="62"/>
  </w:num>
  <w:num w:numId="76">
    <w:abstractNumId w:val="10"/>
  </w:num>
  <w:num w:numId="77">
    <w:abstractNumId w:val="54"/>
  </w:num>
  <w:num w:numId="78">
    <w:abstractNumId w:val="30"/>
  </w:num>
  <w:num w:numId="79">
    <w:abstractNumId w:val="77"/>
  </w:num>
  <w:num w:numId="80">
    <w:abstractNumId w:val="72"/>
  </w:num>
  <w:num w:numId="81">
    <w:abstractNumId w:val="47"/>
  </w:num>
  <w:num w:numId="82">
    <w:abstractNumId w:val="55"/>
  </w:num>
  <w:num w:numId="83">
    <w:abstractNumId w:val="84"/>
  </w:num>
  <w:num w:numId="84">
    <w:abstractNumId w:val="7"/>
  </w:num>
  <w:num w:numId="85">
    <w:abstractNumId w:val="36"/>
  </w:num>
  <w:numIdMacAtCleanup w:val="8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唐 娜">
    <w15:presenceInfo w15:providerId="Windows Live" w15:userId="addf996cc05c5e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09D7"/>
    <w:rsid w:val="00000E25"/>
    <w:rsid w:val="0000128B"/>
    <w:rsid w:val="00005652"/>
    <w:rsid w:val="00016E82"/>
    <w:rsid w:val="00021041"/>
    <w:rsid w:val="00024761"/>
    <w:rsid w:val="00026E26"/>
    <w:rsid w:val="00027C63"/>
    <w:rsid w:val="00031D8E"/>
    <w:rsid w:val="000345DD"/>
    <w:rsid w:val="00036009"/>
    <w:rsid w:val="0003748F"/>
    <w:rsid w:val="000405AD"/>
    <w:rsid w:val="00043782"/>
    <w:rsid w:val="00044BAC"/>
    <w:rsid w:val="00046D24"/>
    <w:rsid w:val="000512B5"/>
    <w:rsid w:val="00055932"/>
    <w:rsid w:val="0006277F"/>
    <w:rsid w:val="00065BFD"/>
    <w:rsid w:val="000718BF"/>
    <w:rsid w:val="00072350"/>
    <w:rsid w:val="000776F5"/>
    <w:rsid w:val="00080789"/>
    <w:rsid w:val="000810B2"/>
    <w:rsid w:val="0008417D"/>
    <w:rsid w:val="00084D02"/>
    <w:rsid w:val="0008631D"/>
    <w:rsid w:val="00087552"/>
    <w:rsid w:val="00087D8A"/>
    <w:rsid w:val="000937B2"/>
    <w:rsid w:val="0009680C"/>
    <w:rsid w:val="000B2D66"/>
    <w:rsid w:val="000B317E"/>
    <w:rsid w:val="000B43A2"/>
    <w:rsid w:val="000C52F3"/>
    <w:rsid w:val="000C57E7"/>
    <w:rsid w:val="000D242B"/>
    <w:rsid w:val="000D4D85"/>
    <w:rsid w:val="000F44E1"/>
    <w:rsid w:val="00112693"/>
    <w:rsid w:val="00112A0A"/>
    <w:rsid w:val="00114E9A"/>
    <w:rsid w:val="00114EFE"/>
    <w:rsid w:val="00124833"/>
    <w:rsid w:val="00124A14"/>
    <w:rsid w:val="001254E4"/>
    <w:rsid w:val="001327BF"/>
    <w:rsid w:val="0013785C"/>
    <w:rsid w:val="0014348E"/>
    <w:rsid w:val="0014381B"/>
    <w:rsid w:val="00145B9F"/>
    <w:rsid w:val="00146CA0"/>
    <w:rsid w:val="00155DB4"/>
    <w:rsid w:val="0016304F"/>
    <w:rsid w:val="00166EDC"/>
    <w:rsid w:val="00173A16"/>
    <w:rsid w:val="001753C6"/>
    <w:rsid w:val="0017553F"/>
    <w:rsid w:val="00176BAB"/>
    <w:rsid w:val="0018691C"/>
    <w:rsid w:val="001900B3"/>
    <w:rsid w:val="00191072"/>
    <w:rsid w:val="00196362"/>
    <w:rsid w:val="00196429"/>
    <w:rsid w:val="00197BDC"/>
    <w:rsid w:val="001A1D4D"/>
    <w:rsid w:val="001A3163"/>
    <w:rsid w:val="001A3E69"/>
    <w:rsid w:val="001A7AD2"/>
    <w:rsid w:val="001B28C0"/>
    <w:rsid w:val="001B6380"/>
    <w:rsid w:val="001C1B6B"/>
    <w:rsid w:val="001D109F"/>
    <w:rsid w:val="001E2BEC"/>
    <w:rsid w:val="001E352E"/>
    <w:rsid w:val="001E5323"/>
    <w:rsid w:val="001E7E44"/>
    <w:rsid w:val="001F0195"/>
    <w:rsid w:val="001F0A4B"/>
    <w:rsid w:val="001F1498"/>
    <w:rsid w:val="0021017C"/>
    <w:rsid w:val="00212744"/>
    <w:rsid w:val="00212C2F"/>
    <w:rsid w:val="00216790"/>
    <w:rsid w:val="00217D99"/>
    <w:rsid w:val="00220464"/>
    <w:rsid w:val="00220AE7"/>
    <w:rsid w:val="002241DA"/>
    <w:rsid w:val="00234E4D"/>
    <w:rsid w:val="002363AA"/>
    <w:rsid w:val="00240F2A"/>
    <w:rsid w:val="00250230"/>
    <w:rsid w:val="00250F52"/>
    <w:rsid w:val="00255AC6"/>
    <w:rsid w:val="00256FF1"/>
    <w:rsid w:val="00282215"/>
    <w:rsid w:val="00286528"/>
    <w:rsid w:val="00287B14"/>
    <w:rsid w:val="00290E8A"/>
    <w:rsid w:val="00291EC9"/>
    <w:rsid w:val="002A13CD"/>
    <w:rsid w:val="002A49CB"/>
    <w:rsid w:val="002A6C71"/>
    <w:rsid w:val="002A789E"/>
    <w:rsid w:val="002B0F3D"/>
    <w:rsid w:val="002B354C"/>
    <w:rsid w:val="002C0A69"/>
    <w:rsid w:val="002C374B"/>
    <w:rsid w:val="002D05FF"/>
    <w:rsid w:val="002D30F2"/>
    <w:rsid w:val="002D7DDB"/>
    <w:rsid w:val="002E09D7"/>
    <w:rsid w:val="002E1097"/>
    <w:rsid w:val="002E123C"/>
    <w:rsid w:val="002E6F6A"/>
    <w:rsid w:val="002E784C"/>
    <w:rsid w:val="002F2F3A"/>
    <w:rsid w:val="002F3368"/>
    <w:rsid w:val="002F79D1"/>
    <w:rsid w:val="002F7CE2"/>
    <w:rsid w:val="00304881"/>
    <w:rsid w:val="0030511A"/>
    <w:rsid w:val="003058E3"/>
    <w:rsid w:val="003147CD"/>
    <w:rsid w:val="00315DAB"/>
    <w:rsid w:val="00325B6E"/>
    <w:rsid w:val="0033253C"/>
    <w:rsid w:val="00352FCE"/>
    <w:rsid w:val="00362855"/>
    <w:rsid w:val="00362D00"/>
    <w:rsid w:val="0036559A"/>
    <w:rsid w:val="00374F86"/>
    <w:rsid w:val="00376E95"/>
    <w:rsid w:val="003770F0"/>
    <w:rsid w:val="00381CCC"/>
    <w:rsid w:val="00382515"/>
    <w:rsid w:val="003836ED"/>
    <w:rsid w:val="0038440F"/>
    <w:rsid w:val="0039028D"/>
    <w:rsid w:val="00393869"/>
    <w:rsid w:val="003A173D"/>
    <w:rsid w:val="003A260B"/>
    <w:rsid w:val="003B055E"/>
    <w:rsid w:val="003B1121"/>
    <w:rsid w:val="003B44C1"/>
    <w:rsid w:val="003C0395"/>
    <w:rsid w:val="003C082B"/>
    <w:rsid w:val="003C38DA"/>
    <w:rsid w:val="003C5F76"/>
    <w:rsid w:val="003D307A"/>
    <w:rsid w:val="003D3086"/>
    <w:rsid w:val="003D5B58"/>
    <w:rsid w:val="003D75BC"/>
    <w:rsid w:val="003E09BC"/>
    <w:rsid w:val="003E3155"/>
    <w:rsid w:val="003E589D"/>
    <w:rsid w:val="003F123A"/>
    <w:rsid w:val="003F723F"/>
    <w:rsid w:val="004166F4"/>
    <w:rsid w:val="00417B8A"/>
    <w:rsid w:val="00417CEE"/>
    <w:rsid w:val="0042757C"/>
    <w:rsid w:val="00427F32"/>
    <w:rsid w:val="00433653"/>
    <w:rsid w:val="004369AF"/>
    <w:rsid w:val="00444536"/>
    <w:rsid w:val="00457431"/>
    <w:rsid w:val="00460833"/>
    <w:rsid w:val="00473045"/>
    <w:rsid w:val="0047780D"/>
    <w:rsid w:val="00486E50"/>
    <w:rsid w:val="00491A22"/>
    <w:rsid w:val="00493C4C"/>
    <w:rsid w:val="004A23D1"/>
    <w:rsid w:val="004A27D9"/>
    <w:rsid w:val="004A392B"/>
    <w:rsid w:val="004A6E86"/>
    <w:rsid w:val="004B001B"/>
    <w:rsid w:val="004B2BF0"/>
    <w:rsid w:val="004C3F09"/>
    <w:rsid w:val="004C5AB2"/>
    <w:rsid w:val="004C64C4"/>
    <w:rsid w:val="004D0986"/>
    <w:rsid w:val="004D19F7"/>
    <w:rsid w:val="004D2BD7"/>
    <w:rsid w:val="004D4CA5"/>
    <w:rsid w:val="004E30F8"/>
    <w:rsid w:val="004E35FA"/>
    <w:rsid w:val="004E3C72"/>
    <w:rsid w:val="00502CC6"/>
    <w:rsid w:val="0050406C"/>
    <w:rsid w:val="00506E99"/>
    <w:rsid w:val="00511C45"/>
    <w:rsid w:val="005131E3"/>
    <w:rsid w:val="00515210"/>
    <w:rsid w:val="005207D3"/>
    <w:rsid w:val="005268FB"/>
    <w:rsid w:val="00537E94"/>
    <w:rsid w:val="00552824"/>
    <w:rsid w:val="00552E35"/>
    <w:rsid w:val="00555373"/>
    <w:rsid w:val="00561BBB"/>
    <w:rsid w:val="00565DC2"/>
    <w:rsid w:val="005711BB"/>
    <w:rsid w:val="0057152F"/>
    <w:rsid w:val="00574A23"/>
    <w:rsid w:val="00575A2A"/>
    <w:rsid w:val="00576836"/>
    <w:rsid w:val="00576F63"/>
    <w:rsid w:val="005905E2"/>
    <w:rsid w:val="00592D65"/>
    <w:rsid w:val="00596BB3"/>
    <w:rsid w:val="005A3EE1"/>
    <w:rsid w:val="005A5694"/>
    <w:rsid w:val="005A78B1"/>
    <w:rsid w:val="005B05CA"/>
    <w:rsid w:val="005B77F7"/>
    <w:rsid w:val="005B78B3"/>
    <w:rsid w:val="005C37E5"/>
    <w:rsid w:val="005D2850"/>
    <w:rsid w:val="005D2FA9"/>
    <w:rsid w:val="005D39A3"/>
    <w:rsid w:val="005D6604"/>
    <w:rsid w:val="005E0E52"/>
    <w:rsid w:val="005E3B3B"/>
    <w:rsid w:val="005F049B"/>
    <w:rsid w:val="005F411A"/>
    <w:rsid w:val="0060311E"/>
    <w:rsid w:val="00617B85"/>
    <w:rsid w:val="00621B71"/>
    <w:rsid w:val="00623D32"/>
    <w:rsid w:val="006320A4"/>
    <w:rsid w:val="0064064B"/>
    <w:rsid w:val="00641A0E"/>
    <w:rsid w:val="006424DD"/>
    <w:rsid w:val="0064413A"/>
    <w:rsid w:val="00644CBD"/>
    <w:rsid w:val="00652D9E"/>
    <w:rsid w:val="00657B4E"/>
    <w:rsid w:val="006630A2"/>
    <w:rsid w:val="00666808"/>
    <w:rsid w:val="00675692"/>
    <w:rsid w:val="006877E9"/>
    <w:rsid w:val="00687F28"/>
    <w:rsid w:val="0069716D"/>
    <w:rsid w:val="00697453"/>
    <w:rsid w:val="006A1A6E"/>
    <w:rsid w:val="006A3A39"/>
    <w:rsid w:val="006A4460"/>
    <w:rsid w:val="006B2E2A"/>
    <w:rsid w:val="006B3B74"/>
    <w:rsid w:val="006C1D6D"/>
    <w:rsid w:val="006C6FB8"/>
    <w:rsid w:val="006D3F0C"/>
    <w:rsid w:val="006D4E5F"/>
    <w:rsid w:val="006D7E78"/>
    <w:rsid w:val="006E2DA7"/>
    <w:rsid w:val="006E2FC4"/>
    <w:rsid w:val="006E5418"/>
    <w:rsid w:val="006E70AF"/>
    <w:rsid w:val="006F2B05"/>
    <w:rsid w:val="006F5239"/>
    <w:rsid w:val="00710F22"/>
    <w:rsid w:val="00716C91"/>
    <w:rsid w:val="00722101"/>
    <w:rsid w:val="007274FC"/>
    <w:rsid w:val="00744BEE"/>
    <w:rsid w:val="00744FD4"/>
    <w:rsid w:val="00755AA8"/>
    <w:rsid w:val="00770B64"/>
    <w:rsid w:val="007724AC"/>
    <w:rsid w:val="00776907"/>
    <w:rsid w:val="007809B1"/>
    <w:rsid w:val="007810AA"/>
    <w:rsid w:val="00781478"/>
    <w:rsid w:val="007834BD"/>
    <w:rsid w:val="00783D8F"/>
    <w:rsid w:val="00786634"/>
    <w:rsid w:val="0078676B"/>
    <w:rsid w:val="00787C92"/>
    <w:rsid w:val="00794C7B"/>
    <w:rsid w:val="00795F9C"/>
    <w:rsid w:val="00797420"/>
    <w:rsid w:val="007A0877"/>
    <w:rsid w:val="007B18DC"/>
    <w:rsid w:val="007B7F74"/>
    <w:rsid w:val="007C6A69"/>
    <w:rsid w:val="007D1533"/>
    <w:rsid w:val="007D74BE"/>
    <w:rsid w:val="007E3F71"/>
    <w:rsid w:val="007E482E"/>
    <w:rsid w:val="007E6C06"/>
    <w:rsid w:val="007F24A5"/>
    <w:rsid w:val="007F74C6"/>
    <w:rsid w:val="00804755"/>
    <w:rsid w:val="0080750C"/>
    <w:rsid w:val="00807DE7"/>
    <w:rsid w:val="008101FB"/>
    <w:rsid w:val="00811B58"/>
    <w:rsid w:val="008275A7"/>
    <w:rsid w:val="0083688A"/>
    <w:rsid w:val="0084398E"/>
    <w:rsid w:val="00846445"/>
    <w:rsid w:val="008476BB"/>
    <w:rsid w:val="0084783D"/>
    <w:rsid w:val="00855181"/>
    <w:rsid w:val="0085793A"/>
    <w:rsid w:val="00871351"/>
    <w:rsid w:val="00872230"/>
    <w:rsid w:val="00875E32"/>
    <w:rsid w:val="00882C21"/>
    <w:rsid w:val="008841A0"/>
    <w:rsid w:val="008854D4"/>
    <w:rsid w:val="00885594"/>
    <w:rsid w:val="00885A04"/>
    <w:rsid w:val="008877AC"/>
    <w:rsid w:val="00890657"/>
    <w:rsid w:val="0089065E"/>
    <w:rsid w:val="00896C26"/>
    <w:rsid w:val="008A57F1"/>
    <w:rsid w:val="008A6FDE"/>
    <w:rsid w:val="008B070E"/>
    <w:rsid w:val="008B4F1F"/>
    <w:rsid w:val="008B53BD"/>
    <w:rsid w:val="008B5E4E"/>
    <w:rsid w:val="008B6134"/>
    <w:rsid w:val="008D04B5"/>
    <w:rsid w:val="008D5DED"/>
    <w:rsid w:val="008D73A9"/>
    <w:rsid w:val="008E2FE1"/>
    <w:rsid w:val="00901B3B"/>
    <w:rsid w:val="00903B0A"/>
    <w:rsid w:val="00904A16"/>
    <w:rsid w:val="00906B67"/>
    <w:rsid w:val="00910354"/>
    <w:rsid w:val="00916DFC"/>
    <w:rsid w:val="00920E93"/>
    <w:rsid w:val="00923B95"/>
    <w:rsid w:val="00925810"/>
    <w:rsid w:val="00930133"/>
    <w:rsid w:val="00932128"/>
    <w:rsid w:val="0093756F"/>
    <w:rsid w:val="0094112B"/>
    <w:rsid w:val="00941BCF"/>
    <w:rsid w:val="00943862"/>
    <w:rsid w:val="009450B5"/>
    <w:rsid w:val="00946411"/>
    <w:rsid w:val="009468AB"/>
    <w:rsid w:val="0095054B"/>
    <w:rsid w:val="009563BA"/>
    <w:rsid w:val="00956C74"/>
    <w:rsid w:val="009639A6"/>
    <w:rsid w:val="00966533"/>
    <w:rsid w:val="00967A78"/>
    <w:rsid w:val="00967F89"/>
    <w:rsid w:val="00970871"/>
    <w:rsid w:val="009718AA"/>
    <w:rsid w:val="00971DED"/>
    <w:rsid w:val="00980C68"/>
    <w:rsid w:val="00983938"/>
    <w:rsid w:val="00984B58"/>
    <w:rsid w:val="0098566A"/>
    <w:rsid w:val="0099102C"/>
    <w:rsid w:val="00994BD1"/>
    <w:rsid w:val="009C6403"/>
    <w:rsid w:val="009E0221"/>
    <w:rsid w:val="009E60D6"/>
    <w:rsid w:val="009E7527"/>
    <w:rsid w:val="009F4CFD"/>
    <w:rsid w:val="009F6DDB"/>
    <w:rsid w:val="009F770C"/>
    <w:rsid w:val="009F7845"/>
    <w:rsid w:val="00A0121D"/>
    <w:rsid w:val="00A03C9F"/>
    <w:rsid w:val="00A11FD7"/>
    <w:rsid w:val="00A21E42"/>
    <w:rsid w:val="00A23439"/>
    <w:rsid w:val="00A24A76"/>
    <w:rsid w:val="00A27431"/>
    <w:rsid w:val="00A400B9"/>
    <w:rsid w:val="00A44714"/>
    <w:rsid w:val="00A47871"/>
    <w:rsid w:val="00A51276"/>
    <w:rsid w:val="00A519B5"/>
    <w:rsid w:val="00A57C6B"/>
    <w:rsid w:val="00A6144D"/>
    <w:rsid w:val="00A62D80"/>
    <w:rsid w:val="00A64D5A"/>
    <w:rsid w:val="00A70AB9"/>
    <w:rsid w:val="00A73696"/>
    <w:rsid w:val="00A77291"/>
    <w:rsid w:val="00A825DF"/>
    <w:rsid w:val="00A97E0C"/>
    <w:rsid w:val="00AA173F"/>
    <w:rsid w:val="00AA356F"/>
    <w:rsid w:val="00AA467E"/>
    <w:rsid w:val="00AB3E6A"/>
    <w:rsid w:val="00AB703A"/>
    <w:rsid w:val="00AC1F39"/>
    <w:rsid w:val="00AC314E"/>
    <w:rsid w:val="00AD2AC9"/>
    <w:rsid w:val="00AD2CFA"/>
    <w:rsid w:val="00AE389E"/>
    <w:rsid w:val="00AF168C"/>
    <w:rsid w:val="00AF2E1A"/>
    <w:rsid w:val="00AF370F"/>
    <w:rsid w:val="00AF6E09"/>
    <w:rsid w:val="00AF74B1"/>
    <w:rsid w:val="00B0012A"/>
    <w:rsid w:val="00B02CE0"/>
    <w:rsid w:val="00B23277"/>
    <w:rsid w:val="00B31C0C"/>
    <w:rsid w:val="00B35885"/>
    <w:rsid w:val="00B35ED3"/>
    <w:rsid w:val="00B40D68"/>
    <w:rsid w:val="00B475FE"/>
    <w:rsid w:val="00B52420"/>
    <w:rsid w:val="00B52935"/>
    <w:rsid w:val="00B532B3"/>
    <w:rsid w:val="00B564E8"/>
    <w:rsid w:val="00B56C02"/>
    <w:rsid w:val="00B57AA2"/>
    <w:rsid w:val="00B71E3D"/>
    <w:rsid w:val="00B87CD9"/>
    <w:rsid w:val="00B918BF"/>
    <w:rsid w:val="00BA0AF7"/>
    <w:rsid w:val="00BA384D"/>
    <w:rsid w:val="00BA6380"/>
    <w:rsid w:val="00BA784C"/>
    <w:rsid w:val="00BB0AA2"/>
    <w:rsid w:val="00BB0BF4"/>
    <w:rsid w:val="00BC2DE8"/>
    <w:rsid w:val="00BC3B06"/>
    <w:rsid w:val="00BC4A18"/>
    <w:rsid w:val="00BC5EDD"/>
    <w:rsid w:val="00BD3F25"/>
    <w:rsid w:val="00BD5659"/>
    <w:rsid w:val="00BD5B18"/>
    <w:rsid w:val="00BD6595"/>
    <w:rsid w:val="00BE0867"/>
    <w:rsid w:val="00BE4A59"/>
    <w:rsid w:val="00BF17FC"/>
    <w:rsid w:val="00BF30E4"/>
    <w:rsid w:val="00BF5738"/>
    <w:rsid w:val="00C029F5"/>
    <w:rsid w:val="00C0744E"/>
    <w:rsid w:val="00C160AD"/>
    <w:rsid w:val="00C24E93"/>
    <w:rsid w:val="00C27CFC"/>
    <w:rsid w:val="00C35D85"/>
    <w:rsid w:val="00C41429"/>
    <w:rsid w:val="00C45079"/>
    <w:rsid w:val="00C54297"/>
    <w:rsid w:val="00C60375"/>
    <w:rsid w:val="00C62384"/>
    <w:rsid w:val="00C63F0F"/>
    <w:rsid w:val="00C71D81"/>
    <w:rsid w:val="00C76735"/>
    <w:rsid w:val="00C90E3B"/>
    <w:rsid w:val="00C91B6C"/>
    <w:rsid w:val="00C91D41"/>
    <w:rsid w:val="00C9227B"/>
    <w:rsid w:val="00C927AC"/>
    <w:rsid w:val="00C96806"/>
    <w:rsid w:val="00CA65E5"/>
    <w:rsid w:val="00CB1611"/>
    <w:rsid w:val="00CB2340"/>
    <w:rsid w:val="00CB2CCA"/>
    <w:rsid w:val="00CB3A7D"/>
    <w:rsid w:val="00CB40BE"/>
    <w:rsid w:val="00CC4048"/>
    <w:rsid w:val="00CC6094"/>
    <w:rsid w:val="00CC6260"/>
    <w:rsid w:val="00CC7E06"/>
    <w:rsid w:val="00CC7F81"/>
    <w:rsid w:val="00CD5DFB"/>
    <w:rsid w:val="00CE1366"/>
    <w:rsid w:val="00CE57E1"/>
    <w:rsid w:val="00CF2F2E"/>
    <w:rsid w:val="00CF71CE"/>
    <w:rsid w:val="00D043D7"/>
    <w:rsid w:val="00D04854"/>
    <w:rsid w:val="00D12F1E"/>
    <w:rsid w:val="00D131B0"/>
    <w:rsid w:val="00D20F88"/>
    <w:rsid w:val="00D21FF0"/>
    <w:rsid w:val="00D244B7"/>
    <w:rsid w:val="00D25EB3"/>
    <w:rsid w:val="00D26376"/>
    <w:rsid w:val="00D34F49"/>
    <w:rsid w:val="00D433B1"/>
    <w:rsid w:val="00D4472E"/>
    <w:rsid w:val="00D520E6"/>
    <w:rsid w:val="00D628C7"/>
    <w:rsid w:val="00D62C41"/>
    <w:rsid w:val="00D63913"/>
    <w:rsid w:val="00D64DB3"/>
    <w:rsid w:val="00D722A3"/>
    <w:rsid w:val="00D72B0F"/>
    <w:rsid w:val="00D80CF0"/>
    <w:rsid w:val="00DA6D2D"/>
    <w:rsid w:val="00DA7E71"/>
    <w:rsid w:val="00DC25F4"/>
    <w:rsid w:val="00DD5534"/>
    <w:rsid w:val="00DE01D9"/>
    <w:rsid w:val="00DE0229"/>
    <w:rsid w:val="00DE12D3"/>
    <w:rsid w:val="00DE77CB"/>
    <w:rsid w:val="00DF654F"/>
    <w:rsid w:val="00E02BF6"/>
    <w:rsid w:val="00E079FA"/>
    <w:rsid w:val="00E13C70"/>
    <w:rsid w:val="00E13DA3"/>
    <w:rsid w:val="00E15F78"/>
    <w:rsid w:val="00E21004"/>
    <w:rsid w:val="00E21ED0"/>
    <w:rsid w:val="00E27DC4"/>
    <w:rsid w:val="00E305A7"/>
    <w:rsid w:val="00E453B1"/>
    <w:rsid w:val="00E46AEA"/>
    <w:rsid w:val="00E627EA"/>
    <w:rsid w:val="00E65D8A"/>
    <w:rsid w:val="00E66B54"/>
    <w:rsid w:val="00E717E3"/>
    <w:rsid w:val="00E77DB9"/>
    <w:rsid w:val="00E803E7"/>
    <w:rsid w:val="00EA06CE"/>
    <w:rsid w:val="00EA701C"/>
    <w:rsid w:val="00EB101F"/>
    <w:rsid w:val="00EB2B0B"/>
    <w:rsid w:val="00EB567E"/>
    <w:rsid w:val="00EB6940"/>
    <w:rsid w:val="00EC0888"/>
    <w:rsid w:val="00EC3E2C"/>
    <w:rsid w:val="00EC3E42"/>
    <w:rsid w:val="00ED1F2F"/>
    <w:rsid w:val="00EE024C"/>
    <w:rsid w:val="00EE2681"/>
    <w:rsid w:val="00EE448B"/>
    <w:rsid w:val="00F0009F"/>
    <w:rsid w:val="00F00CE3"/>
    <w:rsid w:val="00F01BE2"/>
    <w:rsid w:val="00F01EB6"/>
    <w:rsid w:val="00F07A7E"/>
    <w:rsid w:val="00F14DA4"/>
    <w:rsid w:val="00F169EF"/>
    <w:rsid w:val="00F21716"/>
    <w:rsid w:val="00F24D2E"/>
    <w:rsid w:val="00F342D7"/>
    <w:rsid w:val="00F36622"/>
    <w:rsid w:val="00F3710F"/>
    <w:rsid w:val="00F40230"/>
    <w:rsid w:val="00F43C65"/>
    <w:rsid w:val="00F54F8B"/>
    <w:rsid w:val="00F5578C"/>
    <w:rsid w:val="00F56C60"/>
    <w:rsid w:val="00F624B2"/>
    <w:rsid w:val="00F62745"/>
    <w:rsid w:val="00F64648"/>
    <w:rsid w:val="00F72294"/>
    <w:rsid w:val="00F72756"/>
    <w:rsid w:val="00F861E7"/>
    <w:rsid w:val="00F9058C"/>
    <w:rsid w:val="00F91575"/>
    <w:rsid w:val="00F926D3"/>
    <w:rsid w:val="00F94BF4"/>
    <w:rsid w:val="00FA353E"/>
    <w:rsid w:val="00FA4A03"/>
    <w:rsid w:val="00FA4A1C"/>
    <w:rsid w:val="00FB1FE5"/>
    <w:rsid w:val="00FB52F2"/>
    <w:rsid w:val="00FB79C6"/>
    <w:rsid w:val="00FC236F"/>
    <w:rsid w:val="00FC38D5"/>
    <w:rsid w:val="00FC613B"/>
    <w:rsid w:val="00FE0B60"/>
    <w:rsid w:val="00FE15AA"/>
    <w:rsid w:val="00FE1C10"/>
    <w:rsid w:val="00FE39DF"/>
    <w:rsid w:val="00FF38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BD7011"/>
  <w15:chartTrackingRefBased/>
  <w15:docId w15:val="{89F391C6-9D96-4B0F-9A94-EDC54944C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21B7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21B7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21B7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5054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B354C"/>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17CEE"/>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F54F8B"/>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036009"/>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数学建模正文"/>
    <w:basedOn w:val="a"/>
    <w:link w:val="a4"/>
    <w:qFormat/>
    <w:rsid w:val="00C27CFC"/>
    <w:pPr>
      <w:spacing w:before="240"/>
      <w:ind w:firstLineChars="200" w:firstLine="200"/>
    </w:pPr>
    <w:rPr>
      <w:sz w:val="24"/>
      <w:szCs w:val="24"/>
    </w:rPr>
  </w:style>
  <w:style w:type="character" w:customStyle="1" w:styleId="a4">
    <w:name w:val="数学建模正文 字符"/>
    <w:basedOn w:val="a0"/>
    <w:link w:val="a3"/>
    <w:rsid w:val="00C27CFC"/>
    <w:rPr>
      <w:sz w:val="24"/>
      <w:szCs w:val="24"/>
    </w:rPr>
  </w:style>
  <w:style w:type="paragraph" w:styleId="a5">
    <w:name w:val="header"/>
    <w:basedOn w:val="a"/>
    <w:link w:val="a6"/>
    <w:uiPriority w:val="99"/>
    <w:unhideWhenUsed/>
    <w:rsid w:val="00D722A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D722A3"/>
    <w:rPr>
      <w:sz w:val="18"/>
      <w:szCs w:val="18"/>
    </w:rPr>
  </w:style>
  <w:style w:type="paragraph" w:styleId="a7">
    <w:name w:val="footer"/>
    <w:basedOn w:val="a"/>
    <w:link w:val="a8"/>
    <w:uiPriority w:val="99"/>
    <w:unhideWhenUsed/>
    <w:rsid w:val="00D722A3"/>
    <w:pPr>
      <w:tabs>
        <w:tab w:val="center" w:pos="4153"/>
        <w:tab w:val="right" w:pos="8306"/>
      </w:tabs>
      <w:snapToGrid w:val="0"/>
      <w:jc w:val="left"/>
    </w:pPr>
    <w:rPr>
      <w:sz w:val="18"/>
      <w:szCs w:val="18"/>
    </w:rPr>
  </w:style>
  <w:style w:type="character" w:customStyle="1" w:styleId="a8">
    <w:name w:val="页脚 字符"/>
    <w:basedOn w:val="a0"/>
    <w:link w:val="a7"/>
    <w:uiPriority w:val="99"/>
    <w:rsid w:val="00D722A3"/>
    <w:rPr>
      <w:sz w:val="18"/>
      <w:szCs w:val="18"/>
    </w:rPr>
  </w:style>
  <w:style w:type="paragraph" w:styleId="a9">
    <w:name w:val="List Paragraph"/>
    <w:basedOn w:val="a"/>
    <w:uiPriority w:val="34"/>
    <w:qFormat/>
    <w:rsid w:val="005D39A3"/>
    <w:pPr>
      <w:ind w:firstLineChars="200" w:firstLine="420"/>
    </w:pPr>
  </w:style>
  <w:style w:type="table" w:styleId="aa">
    <w:name w:val="Table Grid"/>
    <w:basedOn w:val="a1"/>
    <w:uiPriority w:val="39"/>
    <w:rsid w:val="00CC60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出段落1"/>
    <w:basedOn w:val="a"/>
    <w:uiPriority w:val="34"/>
    <w:qFormat/>
    <w:rsid w:val="003D3086"/>
    <w:pPr>
      <w:ind w:firstLineChars="200" w:firstLine="420"/>
    </w:pPr>
  </w:style>
  <w:style w:type="character" w:customStyle="1" w:styleId="10">
    <w:name w:val="标题 1 字符"/>
    <w:basedOn w:val="a0"/>
    <w:link w:val="1"/>
    <w:uiPriority w:val="9"/>
    <w:rsid w:val="00621B71"/>
    <w:rPr>
      <w:b/>
      <w:bCs/>
      <w:kern w:val="44"/>
      <w:sz w:val="44"/>
      <w:szCs w:val="44"/>
    </w:rPr>
  </w:style>
  <w:style w:type="character" w:customStyle="1" w:styleId="20">
    <w:name w:val="标题 2 字符"/>
    <w:basedOn w:val="a0"/>
    <w:link w:val="2"/>
    <w:uiPriority w:val="9"/>
    <w:rsid w:val="00621B71"/>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21B71"/>
    <w:rPr>
      <w:b/>
      <w:bCs/>
      <w:sz w:val="32"/>
      <w:szCs w:val="32"/>
    </w:rPr>
  </w:style>
  <w:style w:type="character" w:customStyle="1" w:styleId="40">
    <w:name w:val="标题 4 字符"/>
    <w:basedOn w:val="a0"/>
    <w:link w:val="4"/>
    <w:uiPriority w:val="9"/>
    <w:rsid w:val="0095054B"/>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B354C"/>
    <w:rPr>
      <w:b/>
      <w:bCs/>
      <w:sz w:val="28"/>
      <w:szCs w:val="28"/>
    </w:rPr>
  </w:style>
  <w:style w:type="character" w:customStyle="1" w:styleId="60">
    <w:name w:val="标题 6 字符"/>
    <w:basedOn w:val="a0"/>
    <w:link w:val="6"/>
    <w:uiPriority w:val="9"/>
    <w:rsid w:val="00417CEE"/>
    <w:rPr>
      <w:rFonts w:asciiTheme="majorHAnsi" w:eastAsiaTheme="majorEastAsia" w:hAnsiTheme="majorHAnsi" w:cstheme="majorBidi"/>
      <w:b/>
      <w:bCs/>
      <w:sz w:val="24"/>
      <w:szCs w:val="24"/>
    </w:rPr>
  </w:style>
  <w:style w:type="paragraph" w:styleId="HTML">
    <w:name w:val="HTML Preformatted"/>
    <w:basedOn w:val="a"/>
    <w:link w:val="HTML0"/>
    <w:uiPriority w:val="99"/>
    <w:semiHidden/>
    <w:unhideWhenUsed/>
    <w:rsid w:val="007B7F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7B7F74"/>
    <w:rPr>
      <w:rFonts w:ascii="宋体" w:eastAsia="宋体" w:hAnsi="宋体" w:cs="宋体"/>
      <w:kern w:val="0"/>
      <w:sz w:val="24"/>
      <w:szCs w:val="24"/>
    </w:rPr>
  </w:style>
  <w:style w:type="character" w:styleId="HTML1">
    <w:name w:val="HTML Code"/>
    <w:basedOn w:val="a0"/>
    <w:uiPriority w:val="99"/>
    <w:semiHidden/>
    <w:unhideWhenUsed/>
    <w:rsid w:val="007B7F74"/>
    <w:rPr>
      <w:rFonts w:ascii="宋体" w:eastAsia="宋体" w:hAnsi="宋体" w:cs="宋体"/>
      <w:sz w:val="24"/>
      <w:szCs w:val="24"/>
    </w:rPr>
  </w:style>
  <w:style w:type="character" w:styleId="ab">
    <w:name w:val="Strong"/>
    <w:basedOn w:val="a0"/>
    <w:uiPriority w:val="22"/>
    <w:qFormat/>
    <w:rsid w:val="00797420"/>
    <w:rPr>
      <w:b/>
      <w:bCs/>
    </w:rPr>
  </w:style>
  <w:style w:type="character" w:styleId="ac">
    <w:name w:val="Hyperlink"/>
    <w:basedOn w:val="a0"/>
    <w:uiPriority w:val="99"/>
    <w:unhideWhenUsed/>
    <w:rsid w:val="00CF71CE"/>
    <w:rPr>
      <w:color w:val="0000FF"/>
      <w:u w:val="single"/>
    </w:rPr>
  </w:style>
  <w:style w:type="character" w:customStyle="1" w:styleId="70">
    <w:name w:val="标题 7 字符"/>
    <w:basedOn w:val="a0"/>
    <w:link w:val="7"/>
    <w:uiPriority w:val="9"/>
    <w:rsid w:val="00F54F8B"/>
    <w:rPr>
      <w:b/>
      <w:bCs/>
      <w:sz w:val="24"/>
      <w:szCs w:val="24"/>
    </w:rPr>
  </w:style>
  <w:style w:type="table" w:styleId="41">
    <w:name w:val="Plain Table 4"/>
    <w:basedOn w:val="a1"/>
    <w:uiPriority w:val="44"/>
    <w:rsid w:val="0007235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2">
    <w:name w:val="Plain Table 1"/>
    <w:basedOn w:val="a1"/>
    <w:uiPriority w:val="41"/>
    <w:rsid w:val="003D5B5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1"/>
    <w:uiPriority w:val="43"/>
    <w:rsid w:val="00DE12D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80">
    <w:name w:val="标题 8 字符"/>
    <w:basedOn w:val="a0"/>
    <w:link w:val="8"/>
    <w:uiPriority w:val="9"/>
    <w:rsid w:val="00036009"/>
    <w:rPr>
      <w:rFonts w:asciiTheme="majorHAnsi" w:eastAsiaTheme="majorEastAsia" w:hAnsiTheme="majorHAnsi" w:cstheme="majorBidi"/>
      <w:sz w:val="24"/>
      <w:szCs w:val="24"/>
    </w:rPr>
  </w:style>
  <w:style w:type="character" w:styleId="ad">
    <w:name w:val="FollowedHyperlink"/>
    <w:basedOn w:val="a0"/>
    <w:uiPriority w:val="99"/>
    <w:semiHidden/>
    <w:unhideWhenUsed/>
    <w:rsid w:val="00903B0A"/>
    <w:rPr>
      <w:color w:val="954F72" w:themeColor="followedHyperlink"/>
      <w:u w:val="single"/>
    </w:rPr>
  </w:style>
  <w:style w:type="character" w:styleId="HTML2">
    <w:name w:val="HTML Typewriter"/>
    <w:basedOn w:val="a0"/>
    <w:uiPriority w:val="99"/>
    <w:semiHidden/>
    <w:unhideWhenUsed/>
    <w:rsid w:val="00903B0A"/>
    <w:rPr>
      <w:rFonts w:ascii="宋体" w:eastAsia="宋体" w:hAnsi="宋体" w:cs="宋体"/>
      <w:sz w:val="24"/>
      <w:szCs w:val="24"/>
    </w:rPr>
  </w:style>
  <w:style w:type="character" w:customStyle="1" w:styleId="tlid-translation">
    <w:name w:val="tlid-translation"/>
    <w:basedOn w:val="a0"/>
    <w:rsid w:val="00903B0A"/>
  </w:style>
  <w:style w:type="character" w:styleId="ae">
    <w:name w:val="Unresolved Mention"/>
    <w:basedOn w:val="a0"/>
    <w:uiPriority w:val="99"/>
    <w:semiHidden/>
    <w:unhideWhenUsed/>
    <w:rsid w:val="00005652"/>
    <w:rPr>
      <w:color w:val="605E5C"/>
      <w:shd w:val="clear" w:color="auto" w:fill="E1DFDD"/>
    </w:rPr>
  </w:style>
  <w:style w:type="paragraph" w:customStyle="1" w:styleId="js-evernote-checked">
    <w:name w:val="js-evernote-checked"/>
    <w:basedOn w:val="a"/>
    <w:rsid w:val="00EC3E2C"/>
    <w:pPr>
      <w:widowControl/>
      <w:spacing w:before="100" w:beforeAutospacing="1" w:after="100" w:afterAutospacing="1"/>
      <w:jc w:val="left"/>
    </w:pPr>
    <w:rPr>
      <w:rFonts w:ascii="宋体" w:eastAsia="宋体" w:hAnsi="宋体" w:cs="宋体"/>
      <w:kern w:val="0"/>
      <w:sz w:val="24"/>
      <w:szCs w:val="24"/>
    </w:rPr>
  </w:style>
  <w:style w:type="paragraph" w:styleId="af">
    <w:name w:val="Balloon Text"/>
    <w:basedOn w:val="a"/>
    <w:link w:val="af0"/>
    <w:uiPriority w:val="99"/>
    <w:semiHidden/>
    <w:unhideWhenUsed/>
    <w:rsid w:val="007810AA"/>
    <w:rPr>
      <w:sz w:val="18"/>
      <w:szCs w:val="18"/>
    </w:rPr>
  </w:style>
  <w:style w:type="character" w:customStyle="1" w:styleId="af0">
    <w:name w:val="批注框文本 字符"/>
    <w:basedOn w:val="a0"/>
    <w:link w:val="af"/>
    <w:uiPriority w:val="99"/>
    <w:semiHidden/>
    <w:rsid w:val="007810AA"/>
    <w:rPr>
      <w:sz w:val="18"/>
      <w:szCs w:val="18"/>
    </w:rPr>
  </w:style>
  <w:style w:type="character" w:customStyle="1" w:styleId="bjh-strong">
    <w:name w:val="bjh-strong"/>
    <w:basedOn w:val="a0"/>
    <w:rsid w:val="00923B95"/>
  </w:style>
  <w:style w:type="character" w:customStyle="1" w:styleId="bjh-p">
    <w:name w:val="bjh-p"/>
    <w:basedOn w:val="a0"/>
    <w:rsid w:val="00923B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6962091">
      <w:bodyDiv w:val="1"/>
      <w:marLeft w:val="0"/>
      <w:marRight w:val="0"/>
      <w:marTop w:val="0"/>
      <w:marBottom w:val="0"/>
      <w:divBdr>
        <w:top w:val="none" w:sz="0" w:space="0" w:color="auto"/>
        <w:left w:val="none" w:sz="0" w:space="0" w:color="auto"/>
        <w:bottom w:val="none" w:sz="0" w:space="0" w:color="auto"/>
        <w:right w:val="none" w:sz="0" w:space="0" w:color="auto"/>
      </w:divBdr>
      <w:divsChild>
        <w:div w:id="817377070">
          <w:marLeft w:val="0"/>
          <w:marRight w:val="0"/>
          <w:marTop w:val="0"/>
          <w:marBottom w:val="240"/>
          <w:divBdr>
            <w:top w:val="none" w:sz="0" w:space="0" w:color="auto"/>
            <w:left w:val="none" w:sz="0" w:space="0" w:color="auto"/>
            <w:bottom w:val="none" w:sz="0" w:space="0" w:color="auto"/>
            <w:right w:val="none" w:sz="0" w:space="0" w:color="auto"/>
          </w:divBdr>
        </w:div>
        <w:div w:id="1000549687">
          <w:marLeft w:val="0"/>
          <w:marRight w:val="0"/>
          <w:marTop w:val="0"/>
          <w:marBottom w:val="240"/>
          <w:divBdr>
            <w:top w:val="none" w:sz="0" w:space="0" w:color="auto"/>
            <w:left w:val="none" w:sz="0" w:space="0" w:color="auto"/>
            <w:bottom w:val="none" w:sz="0" w:space="0" w:color="auto"/>
            <w:right w:val="none" w:sz="0" w:space="0" w:color="auto"/>
          </w:divBdr>
        </w:div>
      </w:divsChild>
    </w:div>
    <w:div w:id="332143411">
      <w:bodyDiv w:val="1"/>
      <w:marLeft w:val="0"/>
      <w:marRight w:val="0"/>
      <w:marTop w:val="0"/>
      <w:marBottom w:val="0"/>
      <w:divBdr>
        <w:top w:val="none" w:sz="0" w:space="0" w:color="auto"/>
        <w:left w:val="none" w:sz="0" w:space="0" w:color="auto"/>
        <w:bottom w:val="none" w:sz="0" w:space="0" w:color="auto"/>
        <w:right w:val="none" w:sz="0" w:space="0" w:color="auto"/>
      </w:divBdr>
    </w:div>
    <w:div w:id="378557607">
      <w:bodyDiv w:val="1"/>
      <w:marLeft w:val="0"/>
      <w:marRight w:val="0"/>
      <w:marTop w:val="0"/>
      <w:marBottom w:val="0"/>
      <w:divBdr>
        <w:top w:val="none" w:sz="0" w:space="0" w:color="auto"/>
        <w:left w:val="none" w:sz="0" w:space="0" w:color="auto"/>
        <w:bottom w:val="none" w:sz="0" w:space="0" w:color="auto"/>
        <w:right w:val="none" w:sz="0" w:space="0" w:color="auto"/>
      </w:divBdr>
      <w:divsChild>
        <w:div w:id="44835629">
          <w:marLeft w:val="0"/>
          <w:marRight w:val="0"/>
          <w:marTop w:val="0"/>
          <w:marBottom w:val="240"/>
          <w:divBdr>
            <w:top w:val="none" w:sz="0" w:space="0" w:color="auto"/>
            <w:left w:val="none" w:sz="0" w:space="0" w:color="auto"/>
            <w:bottom w:val="none" w:sz="0" w:space="0" w:color="auto"/>
            <w:right w:val="none" w:sz="0" w:space="0" w:color="auto"/>
          </w:divBdr>
        </w:div>
        <w:div w:id="360672734">
          <w:marLeft w:val="0"/>
          <w:marRight w:val="0"/>
          <w:marTop w:val="0"/>
          <w:marBottom w:val="240"/>
          <w:divBdr>
            <w:top w:val="none" w:sz="0" w:space="0" w:color="auto"/>
            <w:left w:val="none" w:sz="0" w:space="0" w:color="auto"/>
            <w:bottom w:val="none" w:sz="0" w:space="0" w:color="auto"/>
            <w:right w:val="none" w:sz="0" w:space="0" w:color="auto"/>
          </w:divBdr>
        </w:div>
        <w:div w:id="750272787">
          <w:marLeft w:val="0"/>
          <w:marRight w:val="0"/>
          <w:marTop w:val="0"/>
          <w:marBottom w:val="240"/>
          <w:divBdr>
            <w:top w:val="none" w:sz="0" w:space="0" w:color="auto"/>
            <w:left w:val="none" w:sz="0" w:space="0" w:color="auto"/>
            <w:bottom w:val="none" w:sz="0" w:space="0" w:color="auto"/>
            <w:right w:val="none" w:sz="0" w:space="0" w:color="auto"/>
          </w:divBdr>
        </w:div>
      </w:divsChild>
    </w:div>
    <w:div w:id="409079576">
      <w:bodyDiv w:val="1"/>
      <w:marLeft w:val="0"/>
      <w:marRight w:val="0"/>
      <w:marTop w:val="0"/>
      <w:marBottom w:val="0"/>
      <w:divBdr>
        <w:top w:val="none" w:sz="0" w:space="0" w:color="auto"/>
        <w:left w:val="none" w:sz="0" w:space="0" w:color="auto"/>
        <w:bottom w:val="none" w:sz="0" w:space="0" w:color="auto"/>
        <w:right w:val="none" w:sz="0" w:space="0" w:color="auto"/>
      </w:divBdr>
    </w:div>
    <w:div w:id="546646006">
      <w:bodyDiv w:val="1"/>
      <w:marLeft w:val="0"/>
      <w:marRight w:val="0"/>
      <w:marTop w:val="0"/>
      <w:marBottom w:val="0"/>
      <w:divBdr>
        <w:top w:val="none" w:sz="0" w:space="0" w:color="auto"/>
        <w:left w:val="none" w:sz="0" w:space="0" w:color="auto"/>
        <w:bottom w:val="none" w:sz="0" w:space="0" w:color="auto"/>
        <w:right w:val="none" w:sz="0" w:space="0" w:color="auto"/>
      </w:divBdr>
    </w:div>
    <w:div w:id="610209181">
      <w:bodyDiv w:val="1"/>
      <w:marLeft w:val="0"/>
      <w:marRight w:val="0"/>
      <w:marTop w:val="0"/>
      <w:marBottom w:val="0"/>
      <w:divBdr>
        <w:top w:val="none" w:sz="0" w:space="0" w:color="auto"/>
        <w:left w:val="none" w:sz="0" w:space="0" w:color="auto"/>
        <w:bottom w:val="none" w:sz="0" w:space="0" w:color="auto"/>
        <w:right w:val="none" w:sz="0" w:space="0" w:color="auto"/>
      </w:divBdr>
      <w:divsChild>
        <w:div w:id="24215292">
          <w:marLeft w:val="0"/>
          <w:marRight w:val="0"/>
          <w:marTop w:val="0"/>
          <w:marBottom w:val="0"/>
          <w:divBdr>
            <w:top w:val="none" w:sz="0" w:space="0" w:color="auto"/>
            <w:left w:val="none" w:sz="0" w:space="0" w:color="auto"/>
            <w:bottom w:val="none" w:sz="0" w:space="0" w:color="auto"/>
            <w:right w:val="none" w:sz="0" w:space="0" w:color="auto"/>
          </w:divBdr>
          <w:divsChild>
            <w:div w:id="15684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86885">
      <w:bodyDiv w:val="1"/>
      <w:marLeft w:val="0"/>
      <w:marRight w:val="0"/>
      <w:marTop w:val="0"/>
      <w:marBottom w:val="0"/>
      <w:divBdr>
        <w:top w:val="none" w:sz="0" w:space="0" w:color="auto"/>
        <w:left w:val="none" w:sz="0" w:space="0" w:color="auto"/>
        <w:bottom w:val="none" w:sz="0" w:space="0" w:color="auto"/>
        <w:right w:val="none" w:sz="0" w:space="0" w:color="auto"/>
      </w:divBdr>
    </w:div>
    <w:div w:id="625627703">
      <w:bodyDiv w:val="1"/>
      <w:marLeft w:val="0"/>
      <w:marRight w:val="0"/>
      <w:marTop w:val="0"/>
      <w:marBottom w:val="0"/>
      <w:divBdr>
        <w:top w:val="none" w:sz="0" w:space="0" w:color="auto"/>
        <w:left w:val="none" w:sz="0" w:space="0" w:color="auto"/>
        <w:bottom w:val="none" w:sz="0" w:space="0" w:color="auto"/>
        <w:right w:val="none" w:sz="0" w:space="0" w:color="auto"/>
      </w:divBdr>
    </w:div>
    <w:div w:id="630091134">
      <w:bodyDiv w:val="1"/>
      <w:marLeft w:val="0"/>
      <w:marRight w:val="0"/>
      <w:marTop w:val="0"/>
      <w:marBottom w:val="0"/>
      <w:divBdr>
        <w:top w:val="none" w:sz="0" w:space="0" w:color="auto"/>
        <w:left w:val="none" w:sz="0" w:space="0" w:color="auto"/>
        <w:bottom w:val="none" w:sz="0" w:space="0" w:color="auto"/>
        <w:right w:val="none" w:sz="0" w:space="0" w:color="auto"/>
      </w:divBdr>
      <w:divsChild>
        <w:div w:id="1745302653">
          <w:marLeft w:val="0"/>
          <w:marRight w:val="0"/>
          <w:marTop w:val="0"/>
          <w:marBottom w:val="240"/>
          <w:divBdr>
            <w:top w:val="none" w:sz="0" w:space="0" w:color="auto"/>
            <w:left w:val="none" w:sz="0" w:space="0" w:color="auto"/>
            <w:bottom w:val="none" w:sz="0" w:space="0" w:color="auto"/>
            <w:right w:val="none" w:sz="0" w:space="0" w:color="auto"/>
          </w:divBdr>
        </w:div>
      </w:divsChild>
    </w:div>
    <w:div w:id="641541292">
      <w:bodyDiv w:val="1"/>
      <w:marLeft w:val="0"/>
      <w:marRight w:val="0"/>
      <w:marTop w:val="0"/>
      <w:marBottom w:val="0"/>
      <w:divBdr>
        <w:top w:val="none" w:sz="0" w:space="0" w:color="auto"/>
        <w:left w:val="none" w:sz="0" w:space="0" w:color="auto"/>
        <w:bottom w:val="none" w:sz="0" w:space="0" w:color="auto"/>
        <w:right w:val="none" w:sz="0" w:space="0" w:color="auto"/>
      </w:divBdr>
    </w:div>
    <w:div w:id="664362085">
      <w:bodyDiv w:val="1"/>
      <w:marLeft w:val="0"/>
      <w:marRight w:val="0"/>
      <w:marTop w:val="0"/>
      <w:marBottom w:val="0"/>
      <w:divBdr>
        <w:top w:val="none" w:sz="0" w:space="0" w:color="auto"/>
        <w:left w:val="none" w:sz="0" w:space="0" w:color="auto"/>
        <w:bottom w:val="none" w:sz="0" w:space="0" w:color="auto"/>
        <w:right w:val="none" w:sz="0" w:space="0" w:color="auto"/>
      </w:divBdr>
    </w:div>
    <w:div w:id="721906828">
      <w:bodyDiv w:val="1"/>
      <w:marLeft w:val="0"/>
      <w:marRight w:val="0"/>
      <w:marTop w:val="0"/>
      <w:marBottom w:val="0"/>
      <w:divBdr>
        <w:top w:val="none" w:sz="0" w:space="0" w:color="auto"/>
        <w:left w:val="none" w:sz="0" w:space="0" w:color="auto"/>
        <w:bottom w:val="none" w:sz="0" w:space="0" w:color="auto"/>
        <w:right w:val="none" w:sz="0" w:space="0" w:color="auto"/>
      </w:divBdr>
    </w:div>
    <w:div w:id="726144382">
      <w:bodyDiv w:val="1"/>
      <w:marLeft w:val="0"/>
      <w:marRight w:val="0"/>
      <w:marTop w:val="0"/>
      <w:marBottom w:val="0"/>
      <w:divBdr>
        <w:top w:val="none" w:sz="0" w:space="0" w:color="auto"/>
        <w:left w:val="none" w:sz="0" w:space="0" w:color="auto"/>
        <w:bottom w:val="none" w:sz="0" w:space="0" w:color="auto"/>
        <w:right w:val="none" w:sz="0" w:space="0" w:color="auto"/>
      </w:divBdr>
    </w:div>
    <w:div w:id="768357236">
      <w:bodyDiv w:val="1"/>
      <w:marLeft w:val="0"/>
      <w:marRight w:val="0"/>
      <w:marTop w:val="0"/>
      <w:marBottom w:val="0"/>
      <w:divBdr>
        <w:top w:val="none" w:sz="0" w:space="0" w:color="auto"/>
        <w:left w:val="none" w:sz="0" w:space="0" w:color="auto"/>
        <w:bottom w:val="none" w:sz="0" w:space="0" w:color="auto"/>
        <w:right w:val="none" w:sz="0" w:space="0" w:color="auto"/>
      </w:divBdr>
      <w:divsChild>
        <w:div w:id="1168473630">
          <w:marLeft w:val="0"/>
          <w:marRight w:val="0"/>
          <w:marTop w:val="0"/>
          <w:marBottom w:val="0"/>
          <w:divBdr>
            <w:top w:val="none" w:sz="0" w:space="0" w:color="auto"/>
            <w:left w:val="none" w:sz="0" w:space="0" w:color="auto"/>
            <w:bottom w:val="none" w:sz="0" w:space="0" w:color="auto"/>
            <w:right w:val="none" w:sz="0" w:space="0" w:color="auto"/>
          </w:divBdr>
        </w:div>
        <w:div w:id="1821069055">
          <w:marLeft w:val="0"/>
          <w:marRight w:val="0"/>
          <w:marTop w:val="0"/>
          <w:marBottom w:val="0"/>
          <w:divBdr>
            <w:top w:val="none" w:sz="0" w:space="0" w:color="auto"/>
            <w:left w:val="none" w:sz="0" w:space="0" w:color="auto"/>
            <w:bottom w:val="none" w:sz="0" w:space="0" w:color="auto"/>
            <w:right w:val="none" w:sz="0" w:space="0" w:color="auto"/>
          </w:divBdr>
        </w:div>
      </w:divsChild>
    </w:div>
    <w:div w:id="773940979">
      <w:bodyDiv w:val="1"/>
      <w:marLeft w:val="0"/>
      <w:marRight w:val="0"/>
      <w:marTop w:val="0"/>
      <w:marBottom w:val="0"/>
      <w:divBdr>
        <w:top w:val="none" w:sz="0" w:space="0" w:color="auto"/>
        <w:left w:val="none" w:sz="0" w:space="0" w:color="auto"/>
        <w:bottom w:val="none" w:sz="0" w:space="0" w:color="auto"/>
        <w:right w:val="none" w:sz="0" w:space="0" w:color="auto"/>
      </w:divBdr>
    </w:div>
    <w:div w:id="774716295">
      <w:bodyDiv w:val="1"/>
      <w:marLeft w:val="0"/>
      <w:marRight w:val="0"/>
      <w:marTop w:val="0"/>
      <w:marBottom w:val="0"/>
      <w:divBdr>
        <w:top w:val="none" w:sz="0" w:space="0" w:color="auto"/>
        <w:left w:val="none" w:sz="0" w:space="0" w:color="auto"/>
        <w:bottom w:val="none" w:sz="0" w:space="0" w:color="auto"/>
        <w:right w:val="none" w:sz="0" w:space="0" w:color="auto"/>
      </w:divBdr>
      <w:divsChild>
        <w:div w:id="307907373">
          <w:marLeft w:val="0"/>
          <w:marRight w:val="0"/>
          <w:marTop w:val="0"/>
          <w:marBottom w:val="240"/>
          <w:divBdr>
            <w:top w:val="none" w:sz="0" w:space="0" w:color="auto"/>
            <w:left w:val="none" w:sz="0" w:space="0" w:color="auto"/>
            <w:bottom w:val="none" w:sz="0" w:space="0" w:color="auto"/>
            <w:right w:val="none" w:sz="0" w:space="0" w:color="auto"/>
          </w:divBdr>
        </w:div>
        <w:div w:id="739791881">
          <w:marLeft w:val="0"/>
          <w:marRight w:val="0"/>
          <w:marTop w:val="0"/>
          <w:marBottom w:val="240"/>
          <w:divBdr>
            <w:top w:val="none" w:sz="0" w:space="0" w:color="auto"/>
            <w:left w:val="none" w:sz="0" w:space="0" w:color="auto"/>
            <w:bottom w:val="none" w:sz="0" w:space="0" w:color="auto"/>
            <w:right w:val="none" w:sz="0" w:space="0" w:color="auto"/>
          </w:divBdr>
        </w:div>
        <w:div w:id="980886088">
          <w:marLeft w:val="0"/>
          <w:marRight w:val="0"/>
          <w:marTop w:val="0"/>
          <w:marBottom w:val="240"/>
          <w:divBdr>
            <w:top w:val="none" w:sz="0" w:space="0" w:color="auto"/>
            <w:left w:val="none" w:sz="0" w:space="0" w:color="auto"/>
            <w:bottom w:val="none" w:sz="0" w:space="0" w:color="auto"/>
            <w:right w:val="none" w:sz="0" w:space="0" w:color="auto"/>
          </w:divBdr>
        </w:div>
        <w:div w:id="1865946568">
          <w:marLeft w:val="0"/>
          <w:marRight w:val="0"/>
          <w:marTop w:val="0"/>
          <w:marBottom w:val="240"/>
          <w:divBdr>
            <w:top w:val="none" w:sz="0" w:space="0" w:color="auto"/>
            <w:left w:val="none" w:sz="0" w:space="0" w:color="auto"/>
            <w:bottom w:val="none" w:sz="0" w:space="0" w:color="auto"/>
            <w:right w:val="none" w:sz="0" w:space="0" w:color="auto"/>
          </w:divBdr>
        </w:div>
        <w:div w:id="2010870185">
          <w:marLeft w:val="0"/>
          <w:marRight w:val="0"/>
          <w:marTop w:val="0"/>
          <w:marBottom w:val="240"/>
          <w:divBdr>
            <w:top w:val="none" w:sz="0" w:space="0" w:color="auto"/>
            <w:left w:val="none" w:sz="0" w:space="0" w:color="auto"/>
            <w:bottom w:val="none" w:sz="0" w:space="0" w:color="auto"/>
            <w:right w:val="none" w:sz="0" w:space="0" w:color="auto"/>
          </w:divBdr>
        </w:div>
        <w:div w:id="2103723690">
          <w:marLeft w:val="0"/>
          <w:marRight w:val="0"/>
          <w:marTop w:val="0"/>
          <w:marBottom w:val="240"/>
          <w:divBdr>
            <w:top w:val="none" w:sz="0" w:space="0" w:color="auto"/>
            <w:left w:val="none" w:sz="0" w:space="0" w:color="auto"/>
            <w:bottom w:val="none" w:sz="0" w:space="0" w:color="auto"/>
            <w:right w:val="none" w:sz="0" w:space="0" w:color="auto"/>
          </w:divBdr>
        </w:div>
      </w:divsChild>
    </w:div>
    <w:div w:id="793014229">
      <w:bodyDiv w:val="1"/>
      <w:marLeft w:val="0"/>
      <w:marRight w:val="0"/>
      <w:marTop w:val="0"/>
      <w:marBottom w:val="0"/>
      <w:divBdr>
        <w:top w:val="none" w:sz="0" w:space="0" w:color="auto"/>
        <w:left w:val="none" w:sz="0" w:space="0" w:color="auto"/>
        <w:bottom w:val="none" w:sz="0" w:space="0" w:color="auto"/>
        <w:right w:val="none" w:sz="0" w:space="0" w:color="auto"/>
      </w:divBdr>
    </w:div>
    <w:div w:id="938562217">
      <w:bodyDiv w:val="1"/>
      <w:marLeft w:val="0"/>
      <w:marRight w:val="0"/>
      <w:marTop w:val="0"/>
      <w:marBottom w:val="0"/>
      <w:divBdr>
        <w:top w:val="none" w:sz="0" w:space="0" w:color="auto"/>
        <w:left w:val="none" w:sz="0" w:space="0" w:color="auto"/>
        <w:bottom w:val="none" w:sz="0" w:space="0" w:color="auto"/>
        <w:right w:val="none" w:sz="0" w:space="0" w:color="auto"/>
      </w:divBdr>
    </w:div>
    <w:div w:id="1008562184">
      <w:bodyDiv w:val="1"/>
      <w:marLeft w:val="0"/>
      <w:marRight w:val="0"/>
      <w:marTop w:val="0"/>
      <w:marBottom w:val="0"/>
      <w:divBdr>
        <w:top w:val="none" w:sz="0" w:space="0" w:color="auto"/>
        <w:left w:val="none" w:sz="0" w:space="0" w:color="auto"/>
        <w:bottom w:val="none" w:sz="0" w:space="0" w:color="auto"/>
        <w:right w:val="none" w:sz="0" w:space="0" w:color="auto"/>
      </w:divBdr>
    </w:div>
    <w:div w:id="1021400253">
      <w:bodyDiv w:val="1"/>
      <w:marLeft w:val="0"/>
      <w:marRight w:val="0"/>
      <w:marTop w:val="0"/>
      <w:marBottom w:val="0"/>
      <w:divBdr>
        <w:top w:val="none" w:sz="0" w:space="0" w:color="auto"/>
        <w:left w:val="none" w:sz="0" w:space="0" w:color="auto"/>
        <w:bottom w:val="none" w:sz="0" w:space="0" w:color="auto"/>
        <w:right w:val="none" w:sz="0" w:space="0" w:color="auto"/>
      </w:divBdr>
    </w:div>
    <w:div w:id="1199733823">
      <w:bodyDiv w:val="1"/>
      <w:marLeft w:val="0"/>
      <w:marRight w:val="0"/>
      <w:marTop w:val="0"/>
      <w:marBottom w:val="0"/>
      <w:divBdr>
        <w:top w:val="none" w:sz="0" w:space="0" w:color="auto"/>
        <w:left w:val="none" w:sz="0" w:space="0" w:color="auto"/>
        <w:bottom w:val="none" w:sz="0" w:space="0" w:color="auto"/>
        <w:right w:val="none" w:sz="0" w:space="0" w:color="auto"/>
      </w:divBdr>
      <w:divsChild>
        <w:div w:id="925115927">
          <w:marLeft w:val="0"/>
          <w:marRight w:val="0"/>
          <w:marTop w:val="0"/>
          <w:marBottom w:val="240"/>
          <w:divBdr>
            <w:top w:val="none" w:sz="0" w:space="0" w:color="auto"/>
            <w:left w:val="none" w:sz="0" w:space="0" w:color="auto"/>
            <w:bottom w:val="none" w:sz="0" w:space="0" w:color="auto"/>
            <w:right w:val="none" w:sz="0" w:space="0" w:color="auto"/>
          </w:divBdr>
        </w:div>
        <w:div w:id="1183668102">
          <w:marLeft w:val="0"/>
          <w:marRight w:val="0"/>
          <w:marTop w:val="0"/>
          <w:marBottom w:val="240"/>
          <w:divBdr>
            <w:top w:val="none" w:sz="0" w:space="0" w:color="auto"/>
            <w:left w:val="none" w:sz="0" w:space="0" w:color="auto"/>
            <w:bottom w:val="none" w:sz="0" w:space="0" w:color="auto"/>
            <w:right w:val="none" w:sz="0" w:space="0" w:color="auto"/>
          </w:divBdr>
        </w:div>
      </w:divsChild>
    </w:div>
    <w:div w:id="1279946283">
      <w:bodyDiv w:val="1"/>
      <w:marLeft w:val="0"/>
      <w:marRight w:val="0"/>
      <w:marTop w:val="0"/>
      <w:marBottom w:val="0"/>
      <w:divBdr>
        <w:top w:val="none" w:sz="0" w:space="0" w:color="auto"/>
        <w:left w:val="none" w:sz="0" w:space="0" w:color="auto"/>
        <w:bottom w:val="none" w:sz="0" w:space="0" w:color="auto"/>
        <w:right w:val="none" w:sz="0" w:space="0" w:color="auto"/>
      </w:divBdr>
    </w:div>
    <w:div w:id="1385177511">
      <w:bodyDiv w:val="1"/>
      <w:marLeft w:val="0"/>
      <w:marRight w:val="0"/>
      <w:marTop w:val="0"/>
      <w:marBottom w:val="0"/>
      <w:divBdr>
        <w:top w:val="none" w:sz="0" w:space="0" w:color="auto"/>
        <w:left w:val="none" w:sz="0" w:space="0" w:color="auto"/>
        <w:bottom w:val="none" w:sz="0" w:space="0" w:color="auto"/>
        <w:right w:val="none" w:sz="0" w:space="0" w:color="auto"/>
      </w:divBdr>
    </w:div>
    <w:div w:id="1410427309">
      <w:bodyDiv w:val="1"/>
      <w:marLeft w:val="0"/>
      <w:marRight w:val="0"/>
      <w:marTop w:val="0"/>
      <w:marBottom w:val="0"/>
      <w:divBdr>
        <w:top w:val="none" w:sz="0" w:space="0" w:color="auto"/>
        <w:left w:val="none" w:sz="0" w:space="0" w:color="auto"/>
        <w:bottom w:val="none" w:sz="0" w:space="0" w:color="auto"/>
        <w:right w:val="none" w:sz="0" w:space="0" w:color="auto"/>
      </w:divBdr>
    </w:div>
    <w:div w:id="1484926288">
      <w:bodyDiv w:val="1"/>
      <w:marLeft w:val="0"/>
      <w:marRight w:val="0"/>
      <w:marTop w:val="0"/>
      <w:marBottom w:val="0"/>
      <w:divBdr>
        <w:top w:val="none" w:sz="0" w:space="0" w:color="auto"/>
        <w:left w:val="none" w:sz="0" w:space="0" w:color="auto"/>
        <w:bottom w:val="none" w:sz="0" w:space="0" w:color="auto"/>
        <w:right w:val="none" w:sz="0" w:space="0" w:color="auto"/>
      </w:divBdr>
    </w:div>
    <w:div w:id="1491754273">
      <w:bodyDiv w:val="1"/>
      <w:marLeft w:val="0"/>
      <w:marRight w:val="0"/>
      <w:marTop w:val="0"/>
      <w:marBottom w:val="0"/>
      <w:divBdr>
        <w:top w:val="none" w:sz="0" w:space="0" w:color="auto"/>
        <w:left w:val="none" w:sz="0" w:space="0" w:color="auto"/>
        <w:bottom w:val="none" w:sz="0" w:space="0" w:color="auto"/>
        <w:right w:val="none" w:sz="0" w:space="0" w:color="auto"/>
      </w:divBdr>
    </w:div>
    <w:div w:id="1496722381">
      <w:bodyDiv w:val="1"/>
      <w:marLeft w:val="0"/>
      <w:marRight w:val="0"/>
      <w:marTop w:val="0"/>
      <w:marBottom w:val="0"/>
      <w:divBdr>
        <w:top w:val="none" w:sz="0" w:space="0" w:color="auto"/>
        <w:left w:val="none" w:sz="0" w:space="0" w:color="auto"/>
        <w:bottom w:val="none" w:sz="0" w:space="0" w:color="auto"/>
        <w:right w:val="none" w:sz="0" w:space="0" w:color="auto"/>
      </w:divBdr>
    </w:div>
    <w:div w:id="1566910391">
      <w:bodyDiv w:val="1"/>
      <w:marLeft w:val="0"/>
      <w:marRight w:val="0"/>
      <w:marTop w:val="0"/>
      <w:marBottom w:val="0"/>
      <w:divBdr>
        <w:top w:val="none" w:sz="0" w:space="0" w:color="auto"/>
        <w:left w:val="none" w:sz="0" w:space="0" w:color="auto"/>
        <w:bottom w:val="none" w:sz="0" w:space="0" w:color="auto"/>
        <w:right w:val="none" w:sz="0" w:space="0" w:color="auto"/>
      </w:divBdr>
    </w:div>
    <w:div w:id="1679237251">
      <w:bodyDiv w:val="1"/>
      <w:marLeft w:val="0"/>
      <w:marRight w:val="0"/>
      <w:marTop w:val="0"/>
      <w:marBottom w:val="0"/>
      <w:divBdr>
        <w:top w:val="none" w:sz="0" w:space="0" w:color="auto"/>
        <w:left w:val="none" w:sz="0" w:space="0" w:color="auto"/>
        <w:bottom w:val="none" w:sz="0" w:space="0" w:color="auto"/>
        <w:right w:val="none" w:sz="0" w:space="0" w:color="auto"/>
      </w:divBdr>
    </w:div>
    <w:div w:id="1767381103">
      <w:bodyDiv w:val="1"/>
      <w:marLeft w:val="0"/>
      <w:marRight w:val="0"/>
      <w:marTop w:val="0"/>
      <w:marBottom w:val="0"/>
      <w:divBdr>
        <w:top w:val="none" w:sz="0" w:space="0" w:color="auto"/>
        <w:left w:val="none" w:sz="0" w:space="0" w:color="auto"/>
        <w:bottom w:val="none" w:sz="0" w:space="0" w:color="auto"/>
        <w:right w:val="none" w:sz="0" w:space="0" w:color="auto"/>
      </w:divBdr>
    </w:div>
    <w:div w:id="1801800520">
      <w:bodyDiv w:val="1"/>
      <w:marLeft w:val="0"/>
      <w:marRight w:val="0"/>
      <w:marTop w:val="0"/>
      <w:marBottom w:val="0"/>
      <w:divBdr>
        <w:top w:val="none" w:sz="0" w:space="0" w:color="auto"/>
        <w:left w:val="none" w:sz="0" w:space="0" w:color="auto"/>
        <w:bottom w:val="none" w:sz="0" w:space="0" w:color="auto"/>
        <w:right w:val="none" w:sz="0" w:space="0" w:color="auto"/>
      </w:divBdr>
    </w:div>
    <w:div w:id="1844197213">
      <w:bodyDiv w:val="1"/>
      <w:marLeft w:val="0"/>
      <w:marRight w:val="0"/>
      <w:marTop w:val="0"/>
      <w:marBottom w:val="0"/>
      <w:divBdr>
        <w:top w:val="none" w:sz="0" w:space="0" w:color="auto"/>
        <w:left w:val="none" w:sz="0" w:space="0" w:color="auto"/>
        <w:bottom w:val="none" w:sz="0" w:space="0" w:color="auto"/>
        <w:right w:val="none" w:sz="0" w:space="0" w:color="auto"/>
      </w:divBdr>
    </w:div>
    <w:div w:id="1852446833">
      <w:bodyDiv w:val="1"/>
      <w:marLeft w:val="0"/>
      <w:marRight w:val="0"/>
      <w:marTop w:val="0"/>
      <w:marBottom w:val="0"/>
      <w:divBdr>
        <w:top w:val="none" w:sz="0" w:space="0" w:color="auto"/>
        <w:left w:val="none" w:sz="0" w:space="0" w:color="auto"/>
        <w:bottom w:val="none" w:sz="0" w:space="0" w:color="auto"/>
        <w:right w:val="none" w:sz="0" w:space="0" w:color="auto"/>
      </w:divBdr>
    </w:div>
    <w:div w:id="1935282660">
      <w:bodyDiv w:val="1"/>
      <w:marLeft w:val="0"/>
      <w:marRight w:val="0"/>
      <w:marTop w:val="0"/>
      <w:marBottom w:val="0"/>
      <w:divBdr>
        <w:top w:val="none" w:sz="0" w:space="0" w:color="auto"/>
        <w:left w:val="none" w:sz="0" w:space="0" w:color="auto"/>
        <w:bottom w:val="none" w:sz="0" w:space="0" w:color="auto"/>
        <w:right w:val="none" w:sz="0" w:space="0" w:color="auto"/>
      </w:divBdr>
      <w:divsChild>
        <w:div w:id="1172990253">
          <w:marLeft w:val="0"/>
          <w:marRight w:val="0"/>
          <w:marTop w:val="0"/>
          <w:marBottom w:val="240"/>
          <w:divBdr>
            <w:top w:val="none" w:sz="0" w:space="0" w:color="auto"/>
            <w:left w:val="none" w:sz="0" w:space="0" w:color="auto"/>
            <w:bottom w:val="none" w:sz="0" w:space="0" w:color="auto"/>
            <w:right w:val="none" w:sz="0" w:space="0" w:color="auto"/>
          </w:divBdr>
        </w:div>
        <w:div w:id="1558659516">
          <w:marLeft w:val="0"/>
          <w:marRight w:val="0"/>
          <w:marTop w:val="0"/>
          <w:marBottom w:val="240"/>
          <w:divBdr>
            <w:top w:val="none" w:sz="0" w:space="0" w:color="auto"/>
            <w:left w:val="none" w:sz="0" w:space="0" w:color="auto"/>
            <w:bottom w:val="none" w:sz="0" w:space="0" w:color="auto"/>
            <w:right w:val="none" w:sz="0" w:space="0" w:color="auto"/>
          </w:divBdr>
        </w:div>
        <w:div w:id="2119522549">
          <w:marLeft w:val="0"/>
          <w:marRight w:val="0"/>
          <w:marTop w:val="0"/>
          <w:marBottom w:val="240"/>
          <w:divBdr>
            <w:top w:val="none" w:sz="0" w:space="0" w:color="auto"/>
            <w:left w:val="none" w:sz="0" w:space="0" w:color="auto"/>
            <w:bottom w:val="none" w:sz="0" w:space="0" w:color="auto"/>
            <w:right w:val="none" w:sz="0" w:space="0" w:color="auto"/>
          </w:divBdr>
        </w:div>
      </w:divsChild>
    </w:div>
    <w:div w:id="1967003102">
      <w:bodyDiv w:val="1"/>
      <w:marLeft w:val="0"/>
      <w:marRight w:val="0"/>
      <w:marTop w:val="0"/>
      <w:marBottom w:val="0"/>
      <w:divBdr>
        <w:top w:val="none" w:sz="0" w:space="0" w:color="auto"/>
        <w:left w:val="none" w:sz="0" w:space="0" w:color="auto"/>
        <w:bottom w:val="none" w:sz="0" w:space="0" w:color="auto"/>
        <w:right w:val="none" w:sz="0" w:space="0" w:color="auto"/>
      </w:divBdr>
      <w:divsChild>
        <w:div w:id="1649432071">
          <w:marLeft w:val="0"/>
          <w:marRight w:val="0"/>
          <w:marTop w:val="0"/>
          <w:marBottom w:val="0"/>
          <w:divBdr>
            <w:top w:val="none" w:sz="0" w:space="0" w:color="auto"/>
            <w:left w:val="none" w:sz="0" w:space="0" w:color="auto"/>
            <w:bottom w:val="none" w:sz="0" w:space="0" w:color="auto"/>
            <w:right w:val="none" w:sz="0" w:space="0" w:color="auto"/>
          </w:divBdr>
        </w:div>
        <w:div w:id="2135902289">
          <w:marLeft w:val="0"/>
          <w:marRight w:val="0"/>
          <w:marTop w:val="0"/>
          <w:marBottom w:val="0"/>
          <w:divBdr>
            <w:top w:val="none" w:sz="0" w:space="0" w:color="auto"/>
            <w:left w:val="none" w:sz="0" w:space="0" w:color="auto"/>
            <w:bottom w:val="none" w:sz="0" w:space="0" w:color="auto"/>
            <w:right w:val="none" w:sz="0" w:space="0" w:color="auto"/>
          </w:divBdr>
        </w:div>
      </w:divsChild>
    </w:div>
    <w:div w:id="1988850667">
      <w:bodyDiv w:val="1"/>
      <w:marLeft w:val="0"/>
      <w:marRight w:val="0"/>
      <w:marTop w:val="0"/>
      <w:marBottom w:val="0"/>
      <w:divBdr>
        <w:top w:val="none" w:sz="0" w:space="0" w:color="auto"/>
        <w:left w:val="none" w:sz="0" w:space="0" w:color="auto"/>
        <w:bottom w:val="none" w:sz="0" w:space="0" w:color="auto"/>
        <w:right w:val="none" w:sz="0" w:space="0" w:color="auto"/>
      </w:divBdr>
      <w:divsChild>
        <w:div w:id="596713347">
          <w:marLeft w:val="0"/>
          <w:marRight w:val="0"/>
          <w:marTop w:val="0"/>
          <w:marBottom w:val="0"/>
          <w:divBdr>
            <w:top w:val="none" w:sz="0" w:space="0" w:color="auto"/>
            <w:left w:val="none" w:sz="0" w:space="0" w:color="auto"/>
            <w:bottom w:val="none" w:sz="0" w:space="0" w:color="auto"/>
            <w:right w:val="none" w:sz="0" w:space="0" w:color="auto"/>
          </w:divBdr>
        </w:div>
        <w:div w:id="16660120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hyperlink" Target="https://detail.tmall.com/item.htm?spm=a230r.1.14.20.c6312336FAOwMf&amp;id=41337816280&amp;ns=1&amp;abbucket=12" TargetMode="External"/><Relationship Id="rId47" Type="http://schemas.openxmlformats.org/officeDocument/2006/relationships/image" Target="media/image36.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hyperlink" Target="https://ceres-solver.googlesource.com/ceres-solver"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hyperlink" Target="http://docs.ros.org/api/tf/html/msg/tfMessage.html" TargetMode="External"/><Relationship Id="rId58" Type="http://schemas.openxmlformats.org/officeDocument/2006/relationships/hyperlink" Target="http://docs.ros.org/api/nav_msgs/html/srv/GetMap.html" TargetMode="External"/><Relationship Id="rId74" Type="http://schemas.openxmlformats.org/officeDocument/2006/relationships/oleObject" Target="embeddings/Microsoft_Visio_2003-2010_Drawing2.vsd"/><Relationship Id="rId79" Type="http://schemas.openxmlformats.org/officeDocument/2006/relationships/image" Target="media/image60.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opencv.org/releases/" TargetMode="External"/><Relationship Id="rId95" Type="http://schemas.openxmlformats.org/officeDocument/2006/relationships/image" Target="media/image6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hyperlink" Target="https://app.yinxiang.com/shard/s50/nl/13289595/41a79bf6-5e6f-4222-af4d-782ad8834e33" TargetMode="External"/><Relationship Id="rId69" Type="http://schemas.openxmlformats.org/officeDocument/2006/relationships/image" Target="media/image51.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emf"/><Relationship Id="rId46" Type="http://schemas.openxmlformats.org/officeDocument/2006/relationships/image" Target="media/image35.jpeg"/><Relationship Id="rId59" Type="http://schemas.openxmlformats.org/officeDocument/2006/relationships/image" Target="media/image42.png"/><Relationship Id="rId67" Type="http://schemas.openxmlformats.org/officeDocument/2006/relationships/image" Target="media/image49.png"/><Relationship Id="rId103"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docs.ros.org/api/sensor_msgs/html/msg/LaserScan.html" TargetMode="External"/><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yperlink" Target="http://www.ceres-solver.org/installation.html" TargetMode="External"/><Relationship Id="rId91" Type="http://schemas.openxmlformats.org/officeDocument/2006/relationships/hyperlink" Target="http://opencv.org/books.html" TargetMode="External"/><Relationship Id="rId96" Type="http://schemas.openxmlformats.org/officeDocument/2006/relationships/hyperlink" Target="http://pointclouds.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hyperlink" Target="http://docs.ros.org/api/std_msgs/html/msg/Float64.h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emf"/><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s://github.com/strasdat/Sophus" TargetMode="External"/><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Microsoft_Visio_2003-2010_Drawing1.vsd"/><Relationship Id="rId34" Type="http://schemas.openxmlformats.org/officeDocument/2006/relationships/image" Target="media/image27.emf"/><Relationship Id="rId50" Type="http://schemas.openxmlformats.org/officeDocument/2006/relationships/image" Target="media/image39.jpeg"/><Relationship Id="rId55" Type="http://schemas.openxmlformats.org/officeDocument/2006/relationships/hyperlink" Target="http://docs.ros.org/api/nav_msgs/html/msg/MapMetaData.html" TargetMode="External"/><Relationship Id="rId76" Type="http://schemas.openxmlformats.org/officeDocument/2006/relationships/image" Target="media/image57.png"/><Relationship Id="rId97" Type="http://schemas.openxmlformats.org/officeDocument/2006/relationships/image" Target="media/image69.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docs.opencv.org/master/d9/df8/tutorial_root.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hyperlink" Target="https://item.taobao.com/item.htm?spm=a230r.1.14.60.6b2a181dCRD5Qt&amp;id=556442142947&amp;ns=1&amp;abbucket=12" TargetMode="External"/><Relationship Id="rId66" Type="http://schemas.openxmlformats.org/officeDocument/2006/relationships/image" Target="media/image48.png"/><Relationship Id="rId87" Type="http://schemas.openxmlformats.org/officeDocument/2006/relationships/hyperlink" Target="https://github.com/TristaClover/slambook" TargetMode="External"/><Relationship Id="rId61" Type="http://schemas.openxmlformats.org/officeDocument/2006/relationships/image" Target="media/image44.png"/><Relationship Id="rId82" Type="http://schemas.openxmlformats.org/officeDocument/2006/relationships/image" Target="media/image6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oleObject" Target="embeddings/Microsoft_Visio_2003-2010_Drawing.vsd"/><Relationship Id="rId56" Type="http://schemas.openxmlformats.org/officeDocument/2006/relationships/hyperlink" Target="http://docs.ros.org/api/nav_msgs/html/msg/OccupancyGrid.html" TargetMode="External"/><Relationship Id="rId77" Type="http://schemas.openxmlformats.org/officeDocument/2006/relationships/image" Target="media/image58.png"/><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54.png"/><Relationship Id="rId93" Type="http://schemas.openxmlformats.org/officeDocument/2006/relationships/hyperlink" Target="https://blog.csdn.net/kz2313456/article/details/86481165" TargetMode="External"/><Relationship Id="rId98" Type="http://schemas.openxmlformats.org/officeDocument/2006/relationships/image" Target="media/image70.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2EB616-58E6-4F85-8FFC-89E4A927E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1799</TotalTime>
  <Pages>80</Pages>
  <Words>7372</Words>
  <Characters>42021</Characters>
  <Application>Microsoft Office Word</Application>
  <DocSecurity>0</DocSecurity>
  <Lines>350</Lines>
  <Paragraphs>98</Paragraphs>
  <ScaleCrop>false</ScaleCrop>
  <Company/>
  <LinksUpToDate>false</LinksUpToDate>
  <CharactersWithSpaces>49295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娜 唐</dc:creator>
  <cp:keywords/>
  <dc:description/>
  <cp:lastModifiedBy>唐 娜</cp:lastModifiedBy>
  <cp:revision>1</cp:revision>
  <dcterms:created xsi:type="dcterms:W3CDTF">2019-12-11T09:18:00Z</dcterms:created>
  <dcterms:modified xsi:type="dcterms:W3CDTF">2020-05-14T02:26:00Z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WMae68a9706a874502b0a28a4aa92c80c3">
    <vt:lpwstr>CWMKPeE91kOB1Wj2qPSiAZKMIutb0qVrEvCbDiqdf9xrs3rG2cJgwMrj58i7mUPOXuDiki/RhFHrgUkhar9qPQoZw==</vt:lpwstr>
  </property>
  <property pid="3" fmtid="{D5CDD505-2E9C-101B-9397-08002B2CF9AE}" name="CWM57c6952c02094b2fa805f8d7f243d06a">
    <vt:lpwstr>CWMc37c3wMeERwcHUaYrvBkq58KUW7vritlkHifIuMpc+cNv7iPjK6U6Yv8Oc8CjWDl1Zf5aGKX+8qiytEHnVblGA==</vt:lpwstr>
  </property>
</Properties>
</file>